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3D30" w:rsidRDefault="00673D30" w:rsidP="009A06D6">
      <w:pPr>
        <w:spacing w:line="276" w:lineRule="auto"/>
        <w:jc w:val="bot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5BC269CA" wp14:editId="4C614BB7">
            <wp:simplePos x="914400" y="914400"/>
            <wp:positionH relativeFrom="margin">
              <wp:align>right</wp:align>
            </wp:positionH>
            <wp:positionV relativeFrom="margin">
              <wp:align>top</wp:align>
            </wp:positionV>
            <wp:extent cx="2971165" cy="157162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3D30" w:rsidRDefault="00673D30" w:rsidP="009A06D6">
      <w:pPr>
        <w:spacing w:line="276" w:lineRule="auto"/>
      </w:pPr>
    </w:p>
    <w:p w:rsidR="00673D30" w:rsidRDefault="00673D30" w:rsidP="009A06D6">
      <w:pPr>
        <w:spacing w:line="276" w:lineRule="auto"/>
      </w:pPr>
    </w:p>
    <w:p w:rsidR="00673D30" w:rsidRDefault="00673D30" w:rsidP="009A06D6">
      <w:pPr>
        <w:spacing w:line="276" w:lineRule="auto"/>
      </w:pPr>
    </w:p>
    <w:p w:rsidR="00673D30" w:rsidRDefault="00673D30" w:rsidP="009A06D6">
      <w:pPr>
        <w:spacing w:line="276" w:lineRule="auto"/>
      </w:pPr>
    </w:p>
    <w:p w:rsidR="00673D30" w:rsidRDefault="00673D30" w:rsidP="009A06D6">
      <w:pPr>
        <w:spacing w:line="276" w:lineRule="auto"/>
      </w:pPr>
    </w:p>
    <w:tbl>
      <w:tblPr>
        <w:tblpPr w:leftFromText="187" w:rightFromText="187" w:horzAnchor="margin" w:tblpXSpec="center" w:tblpY="2881"/>
        <w:tblW w:w="4612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8846"/>
      </w:tblGrid>
      <w:tr w:rsidR="00673D30" w:rsidTr="00A24288">
        <w:tc>
          <w:tcPr>
            <w:tcW w:w="8845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673D30" w:rsidRPr="00B742CB" w:rsidRDefault="00196962" w:rsidP="009A06D6">
            <w:pPr>
              <w:pStyle w:val="NoSpacing"/>
              <w:spacing w:line="276" w:lineRule="auto"/>
              <w:jc w:val="both"/>
              <w:rPr>
                <w:rStyle w:val="IntenseEmphasis"/>
              </w:rPr>
            </w:pPr>
            <w:sdt>
              <w:sdtPr>
                <w:rPr>
                  <w:rStyle w:val="IntenseEmphasis"/>
                </w:rPr>
                <w:alias w:val="Company"/>
                <w:id w:val="13406915"/>
                <w:placeholder>
                  <w:docPart w:val="7C583FE194BB444D844005325A54844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Style w:val="IntenseEmphasis"/>
                </w:rPr>
              </w:sdtEndPr>
              <w:sdtContent>
                <w:r w:rsidR="00673D30">
                  <w:rPr>
                    <w:rStyle w:val="IntenseEmphasis"/>
                  </w:rPr>
                  <w:t>HCL Technologies Ltd.</w:t>
                </w:r>
              </w:sdtContent>
            </w:sdt>
          </w:p>
        </w:tc>
      </w:tr>
      <w:tr w:rsidR="00673D30" w:rsidTr="00A24288">
        <w:trPr>
          <w:trHeight w:val="4077"/>
        </w:trPr>
        <w:tc>
          <w:tcPr>
            <w:tcW w:w="8845" w:type="dxa"/>
          </w:tcPr>
          <w:sdt>
            <w:sdtPr>
              <w:rPr>
                <w:rFonts w:asciiTheme="majorHAnsi" w:eastAsiaTheme="majorEastAsia" w:hAnsiTheme="majorHAnsi" w:cstheme="majorBidi"/>
                <w:bCs/>
                <w:iCs/>
                <w:color w:val="4F81BD" w:themeColor="accent1"/>
                <w:sz w:val="80"/>
                <w:szCs w:val="80"/>
              </w:rPr>
              <w:alias w:val="Title"/>
              <w:id w:val="13406919"/>
              <w:placeholder>
                <w:docPart w:val="6FD1D8A6673C4D9299C64B56FAE58B3B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p w:rsidR="00673D30" w:rsidRDefault="00455DBF" w:rsidP="009A06D6">
                <w:pPr>
                  <w:pStyle w:val="NoSpacing"/>
                  <w:spacing w:line="276" w:lineRule="auto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Cs/>
                    <w:iCs/>
                    <w:color w:val="4F81BD" w:themeColor="accent1"/>
                    <w:sz w:val="80"/>
                    <w:szCs w:val="80"/>
                  </w:rPr>
                  <w:t>MOTECH</w:t>
                </w:r>
                <w:r w:rsidR="00A24288">
                  <w:rPr>
                    <w:rFonts w:asciiTheme="majorHAnsi" w:eastAsiaTheme="majorEastAsia" w:hAnsiTheme="majorHAnsi" w:cstheme="majorBidi"/>
                    <w:bCs/>
                    <w:iCs/>
                    <w:color w:val="4F81BD" w:themeColor="accent1"/>
                    <w:sz w:val="80"/>
                    <w:szCs w:val="80"/>
                  </w:rPr>
                  <w:t xml:space="preserve"> Backend – ‘</w:t>
                </w:r>
                <w:r w:rsidR="000B713D">
                  <w:rPr>
                    <w:rFonts w:asciiTheme="majorHAnsi" w:eastAsiaTheme="majorEastAsia" w:hAnsiTheme="majorHAnsi" w:cstheme="majorBidi"/>
                    <w:bCs/>
                    <w:iCs/>
                    <w:color w:val="4F81BD" w:themeColor="accent1"/>
                    <w:sz w:val="80"/>
                    <w:szCs w:val="80"/>
                  </w:rPr>
                  <w:t>mH</w:t>
                </w:r>
                <w:r w:rsidR="00A24288">
                  <w:rPr>
                    <w:rFonts w:asciiTheme="majorHAnsi" w:eastAsiaTheme="majorEastAsia" w:hAnsiTheme="majorHAnsi" w:cstheme="majorBidi"/>
                    <w:bCs/>
                    <w:iCs/>
                    <w:color w:val="4F81BD" w:themeColor="accent1"/>
                    <w:sz w:val="80"/>
                    <w:szCs w:val="80"/>
                  </w:rPr>
                  <w:t>ealth Data Interface’ Module</w:t>
                </w:r>
              </w:p>
            </w:sdtContent>
          </w:sdt>
        </w:tc>
      </w:tr>
      <w:tr w:rsidR="00673D30" w:rsidTr="00A24288">
        <w:sdt>
          <w:sdtP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alias w:val="Subtitle"/>
            <w:id w:val="13406923"/>
            <w:showingPlcHdr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8845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673D30" w:rsidRDefault="00673D30" w:rsidP="009A06D6">
                <w:pPr>
                  <w:pStyle w:val="NoSpacing"/>
                  <w:spacing w:line="276" w:lineRule="auto"/>
                  <w:jc w:val="both"/>
                  <w:rPr>
                    <w:rFonts w:asciiTheme="majorHAnsi" w:eastAsiaTheme="majorEastAsia" w:hAnsiTheme="majorHAnsi" w:cstheme="majorBidi"/>
                  </w:rPr>
                </w:pPr>
                <w: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t xml:space="preserve">     </w:t>
                </w:r>
              </w:p>
            </w:tc>
          </w:sdtContent>
        </w:sdt>
      </w:tr>
    </w:tbl>
    <w:p w:rsidR="00951CBF" w:rsidRDefault="00196962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line="276" w:lineRule="auto"/>
      </w:pPr>
    </w:p>
    <w:p w:rsidR="00610FE4" w:rsidRDefault="00610FE4" w:rsidP="009A06D6">
      <w:pPr>
        <w:spacing w:after="200" w:line="276" w:lineRule="auto"/>
      </w:pPr>
      <w:r>
        <w:br w:type="page"/>
      </w:r>
    </w:p>
    <w:p w:rsidR="00610FE4" w:rsidRPr="00F7555E" w:rsidRDefault="00610FE4" w:rsidP="009A06D6">
      <w:pPr>
        <w:pStyle w:val="Heading1"/>
        <w:numPr>
          <w:ilvl w:val="0"/>
          <w:numId w:val="4"/>
        </w:numPr>
        <w:spacing w:after="240" w:line="276" w:lineRule="auto"/>
        <w:jc w:val="both"/>
      </w:pPr>
      <w:r w:rsidRPr="00F7555E">
        <w:lastRenderedPageBreak/>
        <w:t>Architecture</w:t>
      </w:r>
      <w:r>
        <w:t xml:space="preserve"> Overview</w:t>
      </w:r>
    </w:p>
    <w:p w:rsidR="00610FE4" w:rsidRDefault="0017230D" w:rsidP="009A06D6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31DDC08" wp14:editId="6B8F0542">
            <wp:simplePos x="0" y="0"/>
            <wp:positionH relativeFrom="margin">
              <wp:posOffset>-594995</wp:posOffset>
            </wp:positionH>
            <wp:positionV relativeFrom="margin">
              <wp:posOffset>714375</wp:posOffset>
            </wp:positionV>
            <wp:extent cx="6917690" cy="407670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90" cy="407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FE4" w:rsidRPr="00FE0D58">
        <w:t>A pictorial diagram on overview of integration solution –</w:t>
      </w:r>
      <w:del w:id="0" w:author="Gousia Lucy" w:date="2014-09-30T10:52:00Z">
        <w:r w:rsidR="00610FE4" w:rsidRPr="00FE0D58" w:rsidDel="000D6844">
          <w:delText xml:space="preserve"> </w:delText>
        </w:r>
      </w:del>
    </w:p>
    <w:p w:rsidR="00633614" w:rsidRDefault="00610FE4" w:rsidP="00633614">
      <w:pPr>
        <w:spacing w:line="276" w:lineRule="auto"/>
        <w:rPr>
          <w:b/>
        </w:rPr>
      </w:pPr>
      <w:r>
        <w:rPr>
          <w:b/>
        </w:rPr>
        <w:t>H</w:t>
      </w:r>
      <w:r w:rsidRPr="00B96A99">
        <w:rPr>
          <w:b/>
        </w:rPr>
        <w:t>ighlights on above arch</w:t>
      </w:r>
      <w:r w:rsidRPr="00633614">
        <w:rPr>
          <w:b/>
        </w:rPr>
        <w:t>itectu</w:t>
      </w:r>
      <w:r w:rsidRPr="00B96A99">
        <w:rPr>
          <w:b/>
        </w:rPr>
        <w:t>re</w:t>
      </w:r>
    </w:p>
    <w:p w:rsidR="00610FE4" w:rsidRPr="009A06D6" w:rsidRDefault="00610FE4" w:rsidP="00633614">
      <w:pPr>
        <w:spacing w:line="276" w:lineRule="auto"/>
      </w:pPr>
      <w:r w:rsidRPr="009A06D6">
        <w:t xml:space="preserve">While travelling in-vehicle Health workers could have two mobile device (J2ME &amp; Android) OR just one Android device, since </w:t>
      </w:r>
      <w:r w:rsidR="00455DBF">
        <w:t>MOTECH</w:t>
      </w:r>
      <w:r w:rsidRPr="009A06D6">
        <w:t xml:space="preserve"> mobile app is supported both on  J2ME and Android; while OpenXC App runs on Android device</w:t>
      </w:r>
    </w:p>
    <w:p w:rsidR="00610FE4" w:rsidRPr="009A06D6" w:rsidRDefault="00610FE4" w:rsidP="009A06D6">
      <w:pPr>
        <w:pStyle w:val="ListParagraph"/>
        <w:numPr>
          <w:ilvl w:val="0"/>
          <w:numId w:val="2"/>
        </w:numPr>
        <w:spacing w:before="120" w:line="276" w:lineRule="auto"/>
        <w:contextualSpacing w:val="0"/>
      </w:pPr>
      <w:r w:rsidRPr="009A06D6">
        <w:t xml:space="preserve">Both the devices will connect and interact with their respective backend (OpenXC Backend and </w:t>
      </w:r>
      <w:r w:rsidR="00455DBF">
        <w:t>MOTECH</w:t>
      </w:r>
      <w:r w:rsidRPr="009A06D6">
        <w:t xml:space="preserve"> Backend) – mode of connection will be specific cellular network</w:t>
      </w:r>
      <w:ins w:id="1" w:author="Gousia Lucy" w:date="2014-09-30T10:52:00Z">
        <w:r w:rsidR="000D6844">
          <w:t xml:space="preserve"> </w:t>
        </w:r>
      </w:ins>
    </w:p>
    <w:p w:rsidR="009A06D6" w:rsidRPr="009A06D6" w:rsidRDefault="00610FE4" w:rsidP="009A06D6">
      <w:pPr>
        <w:pStyle w:val="ListParagraph"/>
        <w:numPr>
          <w:ilvl w:val="0"/>
          <w:numId w:val="2"/>
        </w:numPr>
        <w:spacing w:before="120" w:after="0" w:line="276" w:lineRule="auto"/>
        <w:contextualSpacing w:val="0"/>
        <w:rPr>
          <w:rFonts w:asciiTheme="minorHAnsi" w:eastAsiaTheme="minorEastAsia" w:hAnsiTheme="minorHAnsi" w:cstheme="minorBidi"/>
        </w:rPr>
      </w:pPr>
      <w:r w:rsidRPr="009A06D6">
        <w:t xml:space="preserve">For India </w:t>
      </w:r>
      <w:proofErr w:type="spellStart"/>
      <w:r w:rsidRPr="009A06D6">
        <w:t>CommCare</w:t>
      </w:r>
      <w:proofErr w:type="spellEnd"/>
      <w:r w:rsidRPr="009A06D6">
        <w:t xml:space="preserve"> is the App that runs on Health worke</w:t>
      </w:r>
      <w:r w:rsidR="00D9238C">
        <w:t>r</w:t>
      </w:r>
      <w:r w:rsidRPr="009A06D6">
        <w:t xml:space="preserve"> mobile device (J2ME or Android) and provides relevant interface for patient registration and other details update. This App interacts with </w:t>
      </w:r>
      <w:r w:rsidR="00455DBF">
        <w:t>MOTECH</w:t>
      </w:r>
      <w:r w:rsidRPr="009A06D6">
        <w:t xml:space="preserve"> Backend.</w:t>
      </w:r>
    </w:p>
    <w:p w:rsidR="00610FE4" w:rsidRPr="009A06D6" w:rsidRDefault="00610FE4" w:rsidP="009A06D6">
      <w:pPr>
        <w:pStyle w:val="ListParagraph"/>
        <w:numPr>
          <w:ilvl w:val="0"/>
          <w:numId w:val="2"/>
        </w:numPr>
        <w:spacing w:before="120" w:after="0" w:line="276" w:lineRule="auto"/>
        <w:contextualSpacing w:val="0"/>
        <w:rPr>
          <w:rFonts w:asciiTheme="minorHAnsi" w:eastAsiaTheme="minorEastAsia" w:hAnsiTheme="minorHAnsi" w:cstheme="minorBidi"/>
        </w:rPr>
      </w:pPr>
      <w:r w:rsidRPr="009A06D6">
        <w:t>Vehicle Data stream as received over OpenXC interface via OBD2 port VI, will be uploaded to OpenXC backed over provided interface.</w:t>
      </w:r>
    </w:p>
    <w:p w:rsidR="00A24288" w:rsidRPr="0017230D" w:rsidRDefault="00610FE4" w:rsidP="00A24288">
      <w:pPr>
        <w:pStyle w:val="ListParagraph"/>
        <w:numPr>
          <w:ilvl w:val="0"/>
          <w:numId w:val="2"/>
        </w:numPr>
        <w:spacing w:after="0" w:line="276" w:lineRule="auto"/>
        <w:rPr>
          <w:rFonts w:asciiTheme="minorHAnsi" w:eastAsiaTheme="minorEastAsia" w:hAnsiTheme="minorHAnsi" w:cstheme="minorBidi"/>
        </w:rPr>
      </w:pPr>
      <w:r w:rsidRPr="009A06D6">
        <w:t xml:space="preserve">Developer could use both the web services interface (from OpenXC as well as from </w:t>
      </w:r>
      <w:r w:rsidR="00455DBF">
        <w:t>MOTECH</w:t>
      </w:r>
      <w:r w:rsidRPr="009A06D6">
        <w:t xml:space="preserve">) for leveraging vehicle data and Patient’s data – AND write </w:t>
      </w:r>
      <w:r w:rsidR="00D9238C">
        <w:t>their</w:t>
      </w:r>
      <w:r w:rsidR="00D9238C" w:rsidRPr="009A06D6">
        <w:t xml:space="preserve"> </w:t>
      </w:r>
      <w:r w:rsidRPr="009A06D6">
        <w:t>innovative Apps.</w:t>
      </w:r>
    </w:p>
    <w:p w:rsidR="00A24288" w:rsidRDefault="00A24288" w:rsidP="0017230D">
      <w:pPr>
        <w:spacing w:before="120" w:after="0" w:line="276" w:lineRule="auto"/>
        <w:rPr>
          <w:b/>
        </w:rPr>
      </w:pPr>
      <w:r w:rsidRPr="00A24288">
        <w:rPr>
          <w:b/>
        </w:rPr>
        <w:t xml:space="preserve">For interfacing and fetching required data on patient and health worker </w:t>
      </w:r>
      <w:r>
        <w:rPr>
          <w:b/>
        </w:rPr>
        <w:t xml:space="preserve">from </w:t>
      </w:r>
      <w:r w:rsidR="00455DBF">
        <w:rPr>
          <w:b/>
        </w:rPr>
        <w:t>MOTECH</w:t>
      </w:r>
      <w:r>
        <w:rPr>
          <w:b/>
        </w:rPr>
        <w:t xml:space="preserve"> </w:t>
      </w:r>
      <w:r w:rsidRPr="00A24288">
        <w:rPr>
          <w:b/>
        </w:rPr>
        <w:t xml:space="preserve">a new module named </w:t>
      </w:r>
      <w:r w:rsidRPr="00A24288">
        <w:rPr>
          <w:b/>
          <w:i/>
        </w:rPr>
        <w:t>‘</w:t>
      </w:r>
      <w:proofErr w:type="spellStart"/>
      <w:r w:rsidRPr="00A24288">
        <w:rPr>
          <w:b/>
          <w:i/>
        </w:rPr>
        <w:t>mHealthDataInterface</w:t>
      </w:r>
      <w:proofErr w:type="spellEnd"/>
      <w:r w:rsidRPr="00A24288">
        <w:rPr>
          <w:b/>
          <w:i/>
        </w:rPr>
        <w:t>’</w:t>
      </w:r>
      <w:r w:rsidRPr="00A24288">
        <w:rPr>
          <w:b/>
        </w:rPr>
        <w:t xml:space="preserve"> is created which exposes interface in the form of web services.</w:t>
      </w:r>
    </w:p>
    <w:p w:rsidR="00D42F1A" w:rsidRPr="00AA5F91" w:rsidRDefault="00D42F1A" w:rsidP="0017230D">
      <w:pPr>
        <w:spacing w:before="120" w:after="0" w:line="276" w:lineRule="auto"/>
        <w:rPr>
          <w:b/>
          <w:i/>
        </w:rPr>
      </w:pPr>
      <w:r w:rsidRPr="00AA5F91">
        <w:rPr>
          <w:b/>
        </w:rPr>
        <w:lastRenderedPageBreak/>
        <w:t>The developer need</w:t>
      </w:r>
      <w:r w:rsidR="00E457D5" w:rsidRPr="00AA5F91">
        <w:rPr>
          <w:b/>
        </w:rPr>
        <w:t>s</w:t>
      </w:r>
      <w:r w:rsidRPr="00AA5F91">
        <w:rPr>
          <w:b/>
        </w:rPr>
        <w:t xml:space="preserve"> to </w:t>
      </w:r>
      <w:r w:rsidR="008F1DA5">
        <w:rPr>
          <w:b/>
        </w:rPr>
        <w:t>use</w:t>
      </w:r>
      <w:r w:rsidR="008F1DA5" w:rsidRPr="00AA5F91">
        <w:rPr>
          <w:b/>
        </w:rPr>
        <w:t xml:space="preserve"> </w:t>
      </w:r>
      <w:r w:rsidR="00E457D5" w:rsidRPr="00AA5F91">
        <w:rPr>
          <w:b/>
        </w:rPr>
        <w:t xml:space="preserve">the </w:t>
      </w:r>
      <w:r w:rsidRPr="00AA5F91">
        <w:rPr>
          <w:b/>
        </w:rPr>
        <w:t xml:space="preserve">whole set up of </w:t>
      </w:r>
      <w:r w:rsidR="00455DBF">
        <w:rPr>
          <w:b/>
        </w:rPr>
        <w:t>MOTECH</w:t>
      </w:r>
      <w:r w:rsidRPr="00AA5F91">
        <w:rPr>
          <w:b/>
        </w:rPr>
        <w:t xml:space="preserve"> platform in his/her development environment for using </w:t>
      </w:r>
      <w:r w:rsidR="00E457D5" w:rsidRPr="00AA5F91">
        <w:rPr>
          <w:b/>
        </w:rPr>
        <w:t>the module ‘</w:t>
      </w:r>
      <w:proofErr w:type="spellStart"/>
      <w:r w:rsidR="00E457D5" w:rsidRPr="00AA5F91">
        <w:rPr>
          <w:b/>
          <w:i/>
        </w:rPr>
        <w:t>mHealthDataInterface</w:t>
      </w:r>
      <w:proofErr w:type="spellEnd"/>
      <w:r w:rsidR="00E457D5" w:rsidRPr="00AA5F91">
        <w:rPr>
          <w:b/>
          <w:i/>
        </w:rPr>
        <w:t>’.</w:t>
      </w:r>
    </w:p>
    <w:p w:rsidR="00E457D5" w:rsidRPr="00E457D5" w:rsidRDefault="00E457D5" w:rsidP="0017230D">
      <w:pPr>
        <w:spacing w:before="120" w:after="0" w:line="276" w:lineRule="auto"/>
        <w:rPr>
          <w:b/>
          <w:i/>
        </w:rPr>
      </w:pPr>
      <w:r w:rsidRPr="00E457D5">
        <w:t xml:space="preserve">For doing </w:t>
      </w:r>
      <w:r w:rsidR="00C7754F">
        <w:t xml:space="preserve">setup of </w:t>
      </w:r>
      <w:r w:rsidR="00455DBF">
        <w:t>MOTECH</w:t>
      </w:r>
      <w:r w:rsidR="00C7754F">
        <w:t xml:space="preserve"> platform, please</w:t>
      </w:r>
      <w:r w:rsidRPr="00E457D5">
        <w:t xml:space="preserve"> refer the doc</w:t>
      </w:r>
      <w:r w:rsidR="00C7754F">
        <w:t>ument</w:t>
      </w:r>
      <w:r w:rsidRPr="00E457D5">
        <w:t xml:space="preserve"> </w:t>
      </w:r>
      <w:r>
        <w:t>–</w:t>
      </w:r>
      <w:r w:rsidRPr="00E457D5">
        <w:t xml:space="preserve"> </w:t>
      </w:r>
      <w:r w:rsidRPr="00E457D5">
        <w:rPr>
          <w:b/>
          <w:i/>
        </w:rPr>
        <w:t xml:space="preserve">‘Ford mHealth - Steps to setup </w:t>
      </w:r>
      <w:r w:rsidR="00455DBF">
        <w:rPr>
          <w:b/>
          <w:i/>
        </w:rPr>
        <w:t>MOTECH</w:t>
      </w:r>
      <w:r w:rsidRPr="00E457D5">
        <w:rPr>
          <w:b/>
          <w:i/>
        </w:rPr>
        <w:t xml:space="preserve"> Backend.docx’</w:t>
      </w:r>
    </w:p>
    <w:p w:rsidR="00610FE4" w:rsidRDefault="00E87B68" w:rsidP="009A06D6">
      <w:pPr>
        <w:pStyle w:val="Heading1"/>
        <w:numPr>
          <w:ilvl w:val="0"/>
          <w:numId w:val="4"/>
        </w:numPr>
        <w:spacing w:line="276" w:lineRule="auto"/>
      </w:pPr>
      <w:r>
        <w:t>Custom</w:t>
      </w:r>
      <w:r w:rsidR="00610FE4">
        <w:t xml:space="preserve"> Module (</w:t>
      </w:r>
      <w:r w:rsidR="0017230D">
        <w:t>‘</w:t>
      </w:r>
      <w:proofErr w:type="spellStart"/>
      <w:r w:rsidR="00610FE4">
        <w:t>mHealthDataInterface</w:t>
      </w:r>
      <w:proofErr w:type="spellEnd"/>
      <w:r w:rsidR="0017230D">
        <w:t>’</w:t>
      </w:r>
      <w:r w:rsidR="00610FE4">
        <w:t xml:space="preserve">) on </w:t>
      </w:r>
      <w:r w:rsidR="00455DBF">
        <w:t>MOTECH</w:t>
      </w:r>
    </w:p>
    <w:p w:rsidR="009201EA" w:rsidRDefault="009201EA" w:rsidP="009A06D6">
      <w:pPr>
        <w:spacing w:line="276" w:lineRule="auto"/>
      </w:pPr>
    </w:p>
    <w:p w:rsidR="005E46EB" w:rsidRDefault="00610FE4" w:rsidP="00EB1313">
      <w:pPr>
        <w:spacing w:line="276" w:lineRule="auto"/>
      </w:pPr>
      <w:r>
        <w:t xml:space="preserve">To expose custom APIs from </w:t>
      </w:r>
      <w:r w:rsidR="00455DBF">
        <w:t>MOTECH</w:t>
      </w:r>
      <w:r>
        <w:t xml:space="preserve"> we have created a custom module named </w:t>
      </w:r>
      <w:proofErr w:type="spellStart"/>
      <w:r w:rsidRPr="00610FE4">
        <w:rPr>
          <w:b/>
        </w:rPr>
        <w:t>mHealthDataInterface</w:t>
      </w:r>
      <w:proofErr w:type="spellEnd"/>
      <w:r>
        <w:t xml:space="preserve">. This module needs </w:t>
      </w:r>
      <w:r w:rsidR="008C1F92">
        <w:t xml:space="preserve">be added to the </w:t>
      </w:r>
      <w:r w:rsidR="00455DBF">
        <w:t>MOTECH</w:t>
      </w:r>
      <w:r w:rsidR="008C1F92">
        <w:t xml:space="preserve">, above the core platform along with other custom modules, </w:t>
      </w:r>
      <w:r>
        <w:t xml:space="preserve">to make APIs available. </w:t>
      </w:r>
    </w:p>
    <w:p w:rsidR="00EB1313" w:rsidRDefault="00EB1313" w:rsidP="00EB1313">
      <w:pPr>
        <w:spacing w:line="276" w:lineRule="auto"/>
      </w:pPr>
    </w:p>
    <w:p w:rsidR="00073D2B" w:rsidRPr="00EB1313" w:rsidRDefault="005E46EB" w:rsidP="009A06D6">
      <w:pPr>
        <w:pStyle w:val="ListParagraph"/>
        <w:spacing w:after="200" w:line="276" w:lineRule="auto"/>
        <w:ind w:left="0"/>
        <w:rPr>
          <w:b/>
          <w:u w:val="single"/>
        </w:rPr>
      </w:pPr>
      <w:r w:rsidRPr="00EB1313">
        <w:rPr>
          <w:b/>
          <w:u w:val="single"/>
        </w:rPr>
        <w:t xml:space="preserve">Purpose of </w:t>
      </w:r>
      <w:proofErr w:type="spellStart"/>
      <w:r w:rsidRPr="00EB1313">
        <w:rPr>
          <w:b/>
          <w:u w:val="single"/>
        </w:rPr>
        <w:t>mHealthDataInterface</w:t>
      </w:r>
      <w:proofErr w:type="spellEnd"/>
      <w:r w:rsidRPr="00EB1313">
        <w:rPr>
          <w:b/>
          <w:u w:val="single"/>
        </w:rPr>
        <w:t xml:space="preserve"> Module: </w:t>
      </w:r>
    </w:p>
    <w:p w:rsidR="00EB1313" w:rsidRDefault="00EB1313" w:rsidP="009A06D6">
      <w:pPr>
        <w:pStyle w:val="ListParagraph"/>
        <w:spacing w:after="200" w:line="276" w:lineRule="auto"/>
        <w:ind w:left="0"/>
        <w:rPr>
          <w:b/>
        </w:rPr>
      </w:pPr>
    </w:p>
    <w:p w:rsidR="0017230D" w:rsidRDefault="0017230D" w:rsidP="009A06D6">
      <w:pPr>
        <w:pStyle w:val="ListParagraph"/>
        <w:spacing w:after="200" w:line="276" w:lineRule="auto"/>
        <w:ind w:left="0" w:firstLine="720"/>
      </w:pPr>
      <w:r>
        <w:t xml:space="preserve"> “T</w:t>
      </w:r>
      <w:r w:rsidR="005E46EB">
        <w:t xml:space="preserve">o fetch detail of patients (mother) and health worker from </w:t>
      </w:r>
      <w:r w:rsidR="00455DBF">
        <w:t>MOTECH</w:t>
      </w:r>
      <w:r w:rsidR="005E46EB">
        <w:t xml:space="preserve"> and expose </w:t>
      </w:r>
      <w:r>
        <w:t>required web service APIs</w:t>
      </w:r>
      <w:r w:rsidR="005E46EB">
        <w:t xml:space="preserve"> providing these data </w:t>
      </w:r>
      <w:r>
        <w:t xml:space="preserve">to consumer (developer) </w:t>
      </w:r>
      <w:r w:rsidR="005E46EB">
        <w:t>for further usag</w:t>
      </w:r>
      <w:r>
        <w:t>e.”</w:t>
      </w:r>
    </w:p>
    <w:p w:rsidR="0017230D" w:rsidRDefault="0017230D" w:rsidP="0017230D">
      <w:pPr>
        <w:pStyle w:val="ListParagraph"/>
        <w:spacing w:after="200" w:line="276" w:lineRule="auto"/>
        <w:ind w:left="0"/>
      </w:pPr>
    </w:p>
    <w:p w:rsidR="005E46EB" w:rsidRDefault="008C1F92" w:rsidP="0017230D">
      <w:pPr>
        <w:pStyle w:val="ListParagraph"/>
        <w:spacing w:after="200" w:line="276" w:lineRule="auto"/>
        <w:ind w:left="0"/>
      </w:pPr>
      <w:r>
        <w:t>This</w:t>
      </w:r>
      <w:r w:rsidR="005E46EB">
        <w:t xml:space="preserve"> data exposed through </w:t>
      </w:r>
      <w:r w:rsidR="0017230D">
        <w:t>Spring-based web service</w:t>
      </w:r>
      <w:r w:rsidR="005E46EB">
        <w:t xml:space="preserve"> </w:t>
      </w:r>
      <w:r w:rsidR="0017230D">
        <w:t>APIs.</w:t>
      </w:r>
    </w:p>
    <w:p w:rsidR="00562B9F" w:rsidRDefault="0017230D" w:rsidP="009A06D6">
      <w:pPr>
        <w:spacing w:line="276" w:lineRule="auto"/>
      </w:pPr>
      <w:r>
        <w:t xml:space="preserve">Additional application that is used with </w:t>
      </w:r>
      <w:r w:rsidR="00455DBF">
        <w:t>MOTECH</w:t>
      </w:r>
      <w:r>
        <w:t xml:space="preserve"> core platform is </w:t>
      </w:r>
      <w:r w:rsidR="00073D2B">
        <w:t xml:space="preserve">OpenMRS </w:t>
      </w:r>
      <w:r>
        <w:t xml:space="preserve">for using </w:t>
      </w:r>
      <w:r w:rsidR="00073D2B">
        <w:t xml:space="preserve">patient and health worker data. </w:t>
      </w:r>
    </w:p>
    <w:p w:rsidR="00AA3C8C" w:rsidRPr="00AA3C8C" w:rsidRDefault="00AA3C8C" w:rsidP="00AA3C8C">
      <w:pPr>
        <w:spacing w:line="276" w:lineRule="auto"/>
        <w:jc w:val="both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 xml:space="preserve">IMP!! </w:t>
      </w:r>
      <w:r w:rsidRPr="00AA3C8C">
        <w:rPr>
          <w:rFonts w:cstheme="minorHAnsi"/>
          <w:b/>
          <w:u w:val="single"/>
        </w:rPr>
        <w:t>Developer must deploy a local running instance of OpenMRS for his/her development purpose of ‘</w:t>
      </w:r>
      <w:proofErr w:type="spellStart"/>
      <w:r w:rsidRPr="00AA3C8C">
        <w:rPr>
          <w:rFonts w:cstheme="minorHAnsi"/>
          <w:b/>
          <w:u w:val="single"/>
        </w:rPr>
        <w:t>mHealthDataInterface</w:t>
      </w:r>
      <w:proofErr w:type="spellEnd"/>
      <w:r w:rsidRPr="00AA3C8C">
        <w:rPr>
          <w:rFonts w:cstheme="minorHAnsi"/>
          <w:b/>
          <w:u w:val="single"/>
        </w:rPr>
        <w:t>’ module.</w:t>
      </w:r>
      <w:r>
        <w:rPr>
          <w:rFonts w:cstheme="minorHAnsi"/>
          <w:b/>
          <w:u w:val="single"/>
        </w:rPr>
        <w:t xml:space="preserve"> Since </w:t>
      </w:r>
      <w:proofErr w:type="spellStart"/>
      <w:proofErr w:type="gramStart"/>
      <w:r w:rsidRPr="00AA3C8C">
        <w:rPr>
          <w:rFonts w:cstheme="minorHAnsi"/>
          <w:b/>
          <w:u w:val="single"/>
        </w:rPr>
        <w:t>mHealthDataInterface</w:t>
      </w:r>
      <w:proofErr w:type="spellEnd"/>
      <w:r w:rsidRPr="00AA3C8C">
        <w:rPr>
          <w:rFonts w:cstheme="minorHAnsi"/>
          <w:b/>
          <w:u w:val="single"/>
        </w:rPr>
        <w:t xml:space="preserve">’ </w:t>
      </w:r>
      <w:r>
        <w:rPr>
          <w:rFonts w:cstheme="minorHAnsi"/>
          <w:b/>
          <w:u w:val="single"/>
        </w:rPr>
        <w:t xml:space="preserve"> interfaces</w:t>
      </w:r>
      <w:proofErr w:type="gramEnd"/>
      <w:r>
        <w:rPr>
          <w:rFonts w:cstheme="minorHAnsi"/>
          <w:b/>
          <w:u w:val="single"/>
        </w:rPr>
        <w:t xml:space="preserve"> with local instance of OpenMRS only. </w:t>
      </w:r>
    </w:p>
    <w:p w:rsidR="007B1EC2" w:rsidRDefault="007B1EC2" w:rsidP="00562B9F">
      <w:pPr>
        <w:spacing w:line="276" w:lineRule="auto"/>
        <w:rPr>
          <w:rFonts w:cstheme="minorHAnsi"/>
        </w:rPr>
      </w:pPr>
      <w:r>
        <w:rPr>
          <w:rFonts w:cstheme="minorHAnsi"/>
        </w:rPr>
        <w:t>M</w:t>
      </w:r>
      <w:r w:rsidR="00562B9F">
        <w:rPr>
          <w:rFonts w:cstheme="minorHAnsi"/>
        </w:rPr>
        <w:t xml:space="preserve">odule </w:t>
      </w:r>
      <w:proofErr w:type="spellStart"/>
      <w:r w:rsidR="00562B9F" w:rsidRPr="00610FE4">
        <w:rPr>
          <w:b/>
        </w:rPr>
        <w:t>mHealthDataInterface</w:t>
      </w:r>
      <w:proofErr w:type="spellEnd"/>
      <w:r w:rsidR="00562B9F" w:rsidRPr="009201EA">
        <w:rPr>
          <w:rFonts w:cstheme="minorHAnsi"/>
        </w:rPr>
        <w:t xml:space="preserve"> </w:t>
      </w:r>
    </w:p>
    <w:p w:rsidR="00AF711A" w:rsidRPr="00AF711A" w:rsidRDefault="007B1EC2" w:rsidP="007B1EC2">
      <w:pPr>
        <w:pStyle w:val="ListParagraph"/>
        <w:numPr>
          <w:ilvl w:val="0"/>
          <w:numId w:val="21"/>
        </w:numPr>
        <w:spacing w:line="276" w:lineRule="auto"/>
        <w:rPr>
          <w:rFonts w:cstheme="minorHAnsi"/>
        </w:rPr>
      </w:pPr>
      <w:r w:rsidRPr="00AF711A">
        <w:rPr>
          <w:rFonts w:cstheme="minorHAnsi"/>
          <w:sz w:val="20"/>
        </w:rPr>
        <w:t>Fetches</w:t>
      </w:r>
      <w:r w:rsidR="00562B9F" w:rsidRPr="00AF711A">
        <w:rPr>
          <w:rFonts w:cstheme="minorHAnsi"/>
          <w:sz w:val="20"/>
        </w:rPr>
        <w:t xml:space="preserve"> data from OpenMRS running instance explained above, through the REST APIs exposed by </w:t>
      </w:r>
      <w:r w:rsidRPr="00AF711A">
        <w:rPr>
          <w:rFonts w:cstheme="minorHAnsi"/>
          <w:sz w:val="20"/>
        </w:rPr>
        <w:t>OpenMRS</w:t>
      </w:r>
      <w:r w:rsidR="00562B9F" w:rsidRPr="00AF711A">
        <w:rPr>
          <w:rFonts w:cstheme="minorHAnsi"/>
          <w:sz w:val="20"/>
        </w:rPr>
        <w:t xml:space="preserve">. </w:t>
      </w:r>
    </w:p>
    <w:p w:rsidR="00AF711A" w:rsidRPr="00AF711A" w:rsidRDefault="00AA3C8C" w:rsidP="007B1EC2">
      <w:pPr>
        <w:pStyle w:val="ListParagraph"/>
        <w:numPr>
          <w:ilvl w:val="0"/>
          <w:numId w:val="21"/>
        </w:numPr>
        <w:spacing w:line="276" w:lineRule="auto"/>
        <w:rPr>
          <w:rFonts w:cstheme="minorHAnsi"/>
        </w:rPr>
      </w:pPr>
      <w:r w:rsidRPr="007B1EC2">
        <w:rPr>
          <w:noProof/>
        </w:rPr>
        <w:drawing>
          <wp:anchor distT="0" distB="0" distL="114300" distR="114300" simplePos="0" relativeHeight="251663360" behindDoc="0" locked="0" layoutInCell="1" allowOverlap="1" wp14:anchorId="044268A4" wp14:editId="02B5174D">
            <wp:simplePos x="0" y="0"/>
            <wp:positionH relativeFrom="margin">
              <wp:posOffset>247650</wp:posOffset>
            </wp:positionH>
            <wp:positionV relativeFrom="margin">
              <wp:posOffset>6162675</wp:posOffset>
            </wp:positionV>
            <wp:extent cx="4610100" cy="275272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11A" w:rsidRPr="00AF711A">
        <w:rPr>
          <w:rFonts w:cstheme="minorHAnsi"/>
          <w:sz w:val="20"/>
        </w:rPr>
        <w:t>Fetches data from OpenMRS, in a direct interface with OpenMRS DB (this if especially for the data that is not available from web services</w:t>
      </w:r>
      <w:r w:rsidR="00AF711A">
        <w:rPr>
          <w:rFonts w:cstheme="minorHAnsi"/>
          <w:sz w:val="20"/>
        </w:rPr>
        <w:t>.</w:t>
      </w:r>
    </w:p>
    <w:p w:rsidR="00AF711A" w:rsidRPr="00AF711A" w:rsidRDefault="00AF711A" w:rsidP="00AF711A">
      <w:pPr>
        <w:pStyle w:val="ListParagraph"/>
        <w:spacing w:line="276" w:lineRule="auto"/>
        <w:rPr>
          <w:rFonts w:cstheme="minorHAnsi"/>
        </w:rPr>
      </w:pPr>
    </w:p>
    <w:p w:rsidR="00AF711A" w:rsidRPr="00AF711A" w:rsidRDefault="00AF711A" w:rsidP="00AF711A">
      <w:pPr>
        <w:spacing w:line="276" w:lineRule="auto"/>
        <w:rPr>
          <w:b/>
        </w:rPr>
      </w:pPr>
    </w:p>
    <w:p w:rsidR="00562B9F" w:rsidRPr="00AF711A" w:rsidRDefault="00562B9F" w:rsidP="00AF711A">
      <w:pPr>
        <w:spacing w:line="276" w:lineRule="auto"/>
        <w:rPr>
          <w:rFonts w:cstheme="minorHAnsi"/>
        </w:rPr>
      </w:pPr>
      <w:r w:rsidRPr="00AF711A">
        <w:rPr>
          <w:b/>
        </w:rPr>
        <w:br w:type="page"/>
      </w:r>
    </w:p>
    <w:p w:rsidR="00562B9F" w:rsidRPr="00562B9F" w:rsidRDefault="00562B9F" w:rsidP="009A06D6">
      <w:pPr>
        <w:pStyle w:val="Heading1"/>
        <w:numPr>
          <w:ilvl w:val="0"/>
          <w:numId w:val="4"/>
        </w:numPr>
        <w:spacing w:line="276" w:lineRule="auto"/>
      </w:pPr>
      <w:r w:rsidRPr="00562B9F">
        <w:lastRenderedPageBreak/>
        <w:t>What is OpenMRS?</w:t>
      </w:r>
    </w:p>
    <w:p w:rsidR="00562B9F" w:rsidRPr="00562B9F" w:rsidRDefault="00562B9F" w:rsidP="009A06D6">
      <w:pPr>
        <w:spacing w:line="276" w:lineRule="auto"/>
        <w:rPr>
          <w:b/>
        </w:rPr>
      </w:pPr>
    </w:p>
    <w:p w:rsidR="00073D2B" w:rsidRDefault="00073D2B" w:rsidP="007B1EC2">
      <w:pPr>
        <w:spacing w:line="276" w:lineRule="auto"/>
        <w:jc w:val="both"/>
        <w:rPr>
          <w:rFonts w:cstheme="minorHAnsi"/>
        </w:rPr>
      </w:pPr>
      <w:r w:rsidRPr="00562B9F">
        <w:rPr>
          <w:rFonts w:cstheme="minorHAnsi"/>
          <w:b/>
        </w:rPr>
        <w:t>OpenMRS</w:t>
      </w:r>
      <w:r>
        <w:rPr>
          <w:rFonts w:cstheme="minorHAnsi"/>
        </w:rPr>
        <w:t xml:space="preserve"> is a Java-based, web-based system which stores medical record of any person.</w:t>
      </w:r>
      <w:r w:rsidR="00562B9F">
        <w:rPr>
          <w:rFonts w:cstheme="minorHAnsi"/>
        </w:rPr>
        <w:t xml:space="preserve"> It is an Electronic medical database, which includes data related to medical billing, clinics, hospitals etc. </w:t>
      </w:r>
      <w:r>
        <w:rPr>
          <w:rFonts w:cstheme="minorHAnsi"/>
        </w:rPr>
        <w:t xml:space="preserve"> It also keeps the record of health workers</w:t>
      </w:r>
      <w:r w:rsidR="00562B9F">
        <w:rPr>
          <w:rFonts w:cstheme="minorHAnsi"/>
        </w:rPr>
        <w:t xml:space="preserve"> (care providers like doctors, nurse, etc.)</w:t>
      </w:r>
      <w:r>
        <w:rPr>
          <w:rFonts w:cstheme="minorHAnsi"/>
        </w:rPr>
        <w:t xml:space="preserve">. </w:t>
      </w:r>
      <w:r w:rsidR="007B687F" w:rsidRPr="007B687F">
        <w:rPr>
          <w:rFonts w:cstheme="minorHAnsi"/>
        </w:rPr>
        <w:t>OpenMRS has been designed to have a tiered architecture. The real strength of OpenMRS is in its robust and flexible data model</w:t>
      </w:r>
      <w:r w:rsidR="007B687F">
        <w:rPr>
          <w:rFonts w:cstheme="minorHAnsi"/>
        </w:rPr>
        <w:t xml:space="preserve">. </w:t>
      </w:r>
      <w:r w:rsidR="007B687F" w:rsidRPr="007B687F">
        <w:rPr>
          <w:rFonts w:cstheme="minorHAnsi"/>
        </w:rPr>
        <w:t> </w:t>
      </w:r>
      <w:r w:rsidR="007B687F">
        <w:rPr>
          <w:rFonts w:cstheme="minorHAnsi"/>
        </w:rPr>
        <w:t>Its API</w:t>
      </w:r>
      <w:r w:rsidR="007B687F" w:rsidRPr="007B687F">
        <w:rPr>
          <w:rFonts w:cstheme="minorHAnsi"/>
        </w:rPr>
        <w:t> layer allows a developer to only have to know Java objects and read/save to them.</w:t>
      </w:r>
    </w:p>
    <w:p w:rsidR="00200EB2" w:rsidRDefault="005135A0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 </w:t>
      </w:r>
      <w:hyperlink r:id="rId10" w:history="1">
        <w:r w:rsidRPr="00C71DCE">
          <w:rPr>
            <w:rStyle w:val="Hyperlink"/>
            <w:rFonts w:cstheme="minorHAnsi"/>
          </w:rPr>
          <w:t>http://openmrs.org/</w:t>
        </w:r>
      </w:hyperlink>
    </w:p>
    <w:p w:rsidR="005135A0" w:rsidRDefault="005135A0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OpenMRS expose</w:t>
      </w:r>
      <w:r w:rsidR="00F76CF9">
        <w:rPr>
          <w:rFonts w:cstheme="minorHAnsi"/>
        </w:rPr>
        <w:t>s</w:t>
      </w:r>
      <w:r>
        <w:rPr>
          <w:rFonts w:cstheme="minorHAnsi"/>
        </w:rPr>
        <w:t xml:space="preserve"> some REST based services through which data in OpenMRS database can be fetched and used.</w:t>
      </w:r>
    </w:p>
    <w:p w:rsidR="005135A0" w:rsidRDefault="005135A0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To use the OpenMRS data</w:t>
      </w:r>
      <w:r w:rsidR="00200EB2">
        <w:rPr>
          <w:rFonts w:cstheme="minorHAnsi"/>
        </w:rPr>
        <w:t xml:space="preserve"> and test</w:t>
      </w:r>
      <w:r>
        <w:rPr>
          <w:rFonts w:cstheme="minorHAnsi"/>
        </w:rPr>
        <w:t xml:space="preserve">, OpenMRS application </w:t>
      </w:r>
      <w:r w:rsidR="00D42F1A">
        <w:rPr>
          <w:rFonts w:cstheme="minorHAnsi"/>
        </w:rPr>
        <w:t xml:space="preserve">needs to be </w:t>
      </w:r>
      <w:proofErr w:type="gramStart"/>
      <w:r w:rsidR="00D42F1A">
        <w:rPr>
          <w:rFonts w:cstheme="minorHAnsi"/>
        </w:rPr>
        <w:t>installed/deployed</w:t>
      </w:r>
      <w:proofErr w:type="gramEnd"/>
      <w:r w:rsidR="00D42F1A">
        <w:rPr>
          <w:rFonts w:cstheme="minorHAnsi"/>
        </w:rPr>
        <w:t xml:space="preserve"> along </w:t>
      </w:r>
      <w:r>
        <w:rPr>
          <w:rFonts w:cstheme="minorHAnsi"/>
        </w:rPr>
        <w:t xml:space="preserve">with the database in the same server where </w:t>
      </w:r>
      <w:r w:rsidR="00455DBF">
        <w:rPr>
          <w:rFonts w:cstheme="minorHAnsi"/>
        </w:rPr>
        <w:t>MOTECH</w:t>
      </w:r>
      <w:r>
        <w:rPr>
          <w:rFonts w:cstheme="minorHAnsi"/>
        </w:rPr>
        <w:t xml:space="preserve"> Backend is setup. The data can be populated into the OpenMRS database, through the OpenMRS application UI or manually through database.</w:t>
      </w:r>
    </w:p>
    <w:p w:rsidR="00200EB2" w:rsidRDefault="00200EB2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OpenMRS application </w:t>
      </w:r>
      <w:r w:rsidR="007B1EC2">
        <w:rPr>
          <w:rFonts w:cstheme="minorHAnsi"/>
        </w:rPr>
        <w:t xml:space="preserve">can be downloaded with database from here – </w:t>
      </w:r>
      <w:hyperlink r:id="rId11" w:history="1">
        <w:r w:rsidRPr="00DA3EF2">
          <w:rPr>
            <w:rStyle w:val="Hyperlink"/>
            <w:rFonts w:cstheme="minorHAnsi"/>
          </w:rPr>
          <w:t>http://openmrs.org/download/</w:t>
        </w:r>
      </w:hyperlink>
    </w:p>
    <w:p w:rsidR="00562B9F" w:rsidRDefault="00562B9F" w:rsidP="007B1EC2">
      <w:pPr>
        <w:spacing w:line="276" w:lineRule="auto"/>
        <w:jc w:val="both"/>
        <w:rPr>
          <w:rFonts w:cstheme="minorHAnsi"/>
        </w:rPr>
      </w:pPr>
    </w:p>
    <w:p w:rsidR="00CD55DF" w:rsidRPr="00562B9F" w:rsidRDefault="00CD55DF" w:rsidP="007B1EC2">
      <w:pPr>
        <w:spacing w:line="276" w:lineRule="auto"/>
        <w:jc w:val="both"/>
        <w:rPr>
          <w:rFonts w:cstheme="minorHAnsi"/>
          <w:b/>
          <w:u w:val="single"/>
        </w:rPr>
      </w:pPr>
      <w:r w:rsidRPr="00562B9F">
        <w:rPr>
          <w:rFonts w:cstheme="minorHAnsi"/>
          <w:b/>
          <w:u w:val="single"/>
        </w:rPr>
        <w:t>OpenMRS Database</w:t>
      </w:r>
    </w:p>
    <w:p w:rsidR="00CD55DF" w:rsidRPr="00CD55DF" w:rsidRDefault="00CD55DF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The OpenMRS database dictates </w:t>
      </w:r>
      <w:r w:rsidRPr="00CD55DF">
        <w:rPr>
          <w:rFonts w:cstheme="minorHAnsi"/>
        </w:rPr>
        <w:t xml:space="preserve">a </w:t>
      </w:r>
      <w:r>
        <w:rPr>
          <w:rFonts w:cstheme="minorHAnsi"/>
        </w:rPr>
        <w:t xml:space="preserve">robust &amp; explicit representation </w:t>
      </w:r>
      <w:r w:rsidRPr="00CD55DF">
        <w:rPr>
          <w:rFonts w:cstheme="minorHAnsi"/>
        </w:rPr>
        <w:t>of how care</w:t>
      </w:r>
      <w:r>
        <w:rPr>
          <w:rFonts w:cstheme="minorHAnsi"/>
        </w:rPr>
        <w:t xml:space="preserve">/medical </w:t>
      </w:r>
      <w:r w:rsidRPr="00CD55DF">
        <w:rPr>
          <w:rFonts w:cstheme="minorHAnsi"/>
        </w:rPr>
        <w:t>information is stored</w:t>
      </w:r>
      <w:r>
        <w:rPr>
          <w:rFonts w:cstheme="minorHAnsi"/>
        </w:rPr>
        <w:t>.</w:t>
      </w:r>
      <w:r w:rsidRPr="00CD55D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CD55DF">
        <w:rPr>
          <w:rFonts w:cstheme="minorHAnsi"/>
        </w:rPr>
        <w:t xml:space="preserve">The structure of this data model </w:t>
      </w:r>
      <w:r>
        <w:rPr>
          <w:rFonts w:cstheme="minorHAnsi"/>
        </w:rPr>
        <w:t>defines</w:t>
      </w:r>
      <w:r w:rsidRPr="00CD55DF">
        <w:rPr>
          <w:rFonts w:cstheme="minorHAnsi"/>
        </w:rPr>
        <w:t xml:space="preserve"> the scalability and flexibility of a system.</w:t>
      </w:r>
    </w:p>
    <w:p w:rsidR="006D5CFB" w:rsidRDefault="006D5CFB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The OpenMRS database get</w:t>
      </w:r>
      <w:r w:rsidR="00DB7A21">
        <w:rPr>
          <w:rFonts w:cstheme="minorHAnsi"/>
        </w:rPr>
        <w:t>s</w:t>
      </w:r>
      <w:r>
        <w:rPr>
          <w:rFonts w:cstheme="minorHAnsi"/>
        </w:rPr>
        <w:t xml:space="preserve"> created automatically, when the </w:t>
      </w:r>
      <w:r w:rsidR="007B1EC2">
        <w:rPr>
          <w:rFonts w:cstheme="minorHAnsi"/>
        </w:rPr>
        <w:t>OpenMRS application is deployed.</w:t>
      </w:r>
    </w:p>
    <w:p w:rsidR="00D93CDA" w:rsidRDefault="00D42F1A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Database has extensive set of tables</w:t>
      </w:r>
      <w:r w:rsidR="00CD55DF">
        <w:rPr>
          <w:rFonts w:cstheme="minorHAnsi"/>
        </w:rPr>
        <w:t xml:space="preserve">, as </w:t>
      </w:r>
      <w:r>
        <w:rPr>
          <w:rFonts w:cstheme="minorHAnsi"/>
        </w:rPr>
        <w:t xml:space="preserve">per the </w:t>
      </w:r>
      <w:r w:rsidR="00CD55DF">
        <w:rPr>
          <w:rFonts w:cstheme="minorHAnsi"/>
        </w:rPr>
        <w:t>require</w:t>
      </w:r>
      <w:r>
        <w:rPr>
          <w:rFonts w:cstheme="minorHAnsi"/>
        </w:rPr>
        <w:t xml:space="preserve">ment </w:t>
      </w:r>
      <w:r w:rsidR="00CD55DF">
        <w:rPr>
          <w:rFonts w:cstheme="minorHAnsi"/>
        </w:rPr>
        <w:t xml:space="preserve">in development, </w:t>
      </w:r>
      <w:r>
        <w:rPr>
          <w:rFonts w:cstheme="minorHAnsi"/>
        </w:rPr>
        <w:t>required ones can be used</w:t>
      </w:r>
      <w:r w:rsidR="00CD55DF">
        <w:rPr>
          <w:rFonts w:cstheme="minorHAnsi"/>
        </w:rPr>
        <w:t xml:space="preserve">. Developers can leverage </w:t>
      </w:r>
      <w:r>
        <w:rPr>
          <w:rFonts w:cstheme="minorHAnsi"/>
        </w:rPr>
        <w:t>other tables also as per the need</w:t>
      </w:r>
      <w:r w:rsidR="00CD55DF">
        <w:rPr>
          <w:rFonts w:cstheme="minorHAnsi"/>
        </w:rPr>
        <w:t>.</w:t>
      </w:r>
      <w:r w:rsidR="00FE097A">
        <w:rPr>
          <w:rFonts w:cstheme="minorHAnsi"/>
        </w:rPr>
        <w:t xml:space="preserve"> </w:t>
      </w:r>
    </w:p>
    <w:p w:rsidR="00A85B1E" w:rsidRDefault="00A85B1E" w:rsidP="007B1EC2">
      <w:pPr>
        <w:spacing w:line="276" w:lineRule="auto"/>
        <w:jc w:val="both"/>
        <w:rPr>
          <w:rFonts w:cstheme="minorHAnsi"/>
        </w:rPr>
      </w:pPr>
    </w:p>
    <w:p w:rsidR="00A85B1E" w:rsidRDefault="00A85B1E" w:rsidP="007B1EC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The ER diagram of OpenMRS database can be found here:</w:t>
      </w:r>
    </w:p>
    <w:p w:rsidR="00A85B1E" w:rsidRDefault="00196962" w:rsidP="007B1EC2">
      <w:pPr>
        <w:spacing w:line="276" w:lineRule="auto"/>
        <w:jc w:val="both"/>
        <w:rPr>
          <w:rFonts w:cstheme="minorHAnsi"/>
        </w:rPr>
      </w:pPr>
      <w:hyperlink r:id="rId12" w:history="1">
        <w:r w:rsidR="00A85B1E" w:rsidRPr="00C71DCE">
          <w:rPr>
            <w:rStyle w:val="Hyperlink"/>
            <w:rFonts w:cstheme="minorHAnsi"/>
          </w:rPr>
          <w:t>https://wiki.openmrs.org/download/attachments/589829/openmrs_data_model_1.9.0.png?version=3&amp;modificationDate=1339463802000&amp;api=v2</w:t>
        </w:r>
      </w:hyperlink>
    </w:p>
    <w:p w:rsidR="00CD541A" w:rsidRDefault="00CD541A" w:rsidP="007B1EC2">
      <w:pPr>
        <w:spacing w:line="276" w:lineRule="auto"/>
        <w:jc w:val="both"/>
        <w:rPr>
          <w:rFonts w:cstheme="minorHAnsi"/>
        </w:rPr>
      </w:pPr>
    </w:p>
    <w:p w:rsidR="00D93CDA" w:rsidRDefault="00173DCB" w:rsidP="007B1EC2">
      <w:pPr>
        <w:spacing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Detail on OpenMRS Data Model is given here: </w:t>
      </w:r>
    </w:p>
    <w:p w:rsidR="00173DCB" w:rsidRDefault="00196962" w:rsidP="007B1EC2">
      <w:pPr>
        <w:spacing w:line="240" w:lineRule="auto"/>
        <w:jc w:val="both"/>
        <w:rPr>
          <w:rFonts w:cstheme="minorHAnsi"/>
        </w:rPr>
      </w:pPr>
      <w:hyperlink r:id="rId13" w:history="1">
        <w:r w:rsidR="00173DCB" w:rsidRPr="00C71DCE">
          <w:rPr>
            <w:rStyle w:val="Hyperlink"/>
            <w:rFonts w:cstheme="minorHAnsi"/>
          </w:rPr>
          <w:t>http://en.flossmanuals.net/openmrs-guide/openmrs-information-model/</w:t>
        </w:r>
      </w:hyperlink>
    </w:p>
    <w:p w:rsidR="00562B9F" w:rsidRDefault="00562B9F" w:rsidP="007B1EC2">
      <w:pPr>
        <w:spacing w:line="276" w:lineRule="auto"/>
        <w:jc w:val="both"/>
        <w:rPr>
          <w:rFonts w:cstheme="minorHAnsi"/>
        </w:rPr>
      </w:pPr>
    </w:p>
    <w:p w:rsidR="007B1EC2" w:rsidRDefault="007B1EC2" w:rsidP="009A06D6">
      <w:pPr>
        <w:spacing w:line="276" w:lineRule="auto"/>
        <w:rPr>
          <w:rFonts w:cstheme="minorHAnsi"/>
        </w:rPr>
      </w:pPr>
    </w:p>
    <w:p w:rsidR="007B1EC2" w:rsidRDefault="007B1EC2" w:rsidP="009A06D6">
      <w:pPr>
        <w:spacing w:line="276" w:lineRule="auto"/>
        <w:rPr>
          <w:rFonts w:cstheme="minorHAnsi"/>
        </w:rPr>
      </w:pPr>
    </w:p>
    <w:p w:rsidR="00D42F1A" w:rsidRDefault="00D42F1A" w:rsidP="009A06D6">
      <w:pPr>
        <w:spacing w:line="276" w:lineRule="auto"/>
        <w:rPr>
          <w:ins w:id="2" w:author="Gousia Lucy" w:date="2014-09-30T10:49:00Z"/>
          <w:rFonts w:cstheme="minorHAnsi"/>
        </w:rPr>
      </w:pPr>
    </w:p>
    <w:p w:rsidR="002B4EDA" w:rsidRDefault="002B4EDA" w:rsidP="009A06D6">
      <w:pPr>
        <w:spacing w:line="276" w:lineRule="auto"/>
        <w:rPr>
          <w:rFonts w:cstheme="minorHAnsi"/>
        </w:rPr>
      </w:pPr>
    </w:p>
    <w:p w:rsidR="00F14BAE" w:rsidRDefault="00F14BAE" w:rsidP="00F14BAE">
      <w:pPr>
        <w:pStyle w:val="Heading2"/>
      </w:pPr>
      <w:r>
        <w:lastRenderedPageBreak/>
        <w:t xml:space="preserve">OpenMRS Tables used in </w:t>
      </w:r>
      <w:proofErr w:type="spellStart"/>
      <w:r>
        <w:t>mHealthDataInterface</w:t>
      </w:r>
      <w:proofErr w:type="spellEnd"/>
      <w:r>
        <w:t xml:space="preserve"> module</w:t>
      </w:r>
    </w:p>
    <w:p w:rsidR="00073D2B" w:rsidRDefault="00073D2B" w:rsidP="009A06D6">
      <w:pPr>
        <w:spacing w:line="276" w:lineRule="auto"/>
        <w:rPr>
          <w:rFonts w:cstheme="minorHAnsi"/>
        </w:rPr>
      </w:pPr>
      <w:r>
        <w:rPr>
          <w:rFonts w:cstheme="minorHAnsi"/>
        </w:rPr>
        <w:t xml:space="preserve">Following are the list of OpenMRS tables that are </w:t>
      </w:r>
      <w:r w:rsidR="00657732">
        <w:rPr>
          <w:rFonts w:cstheme="minorHAnsi"/>
        </w:rPr>
        <w:t>used</w:t>
      </w:r>
      <w:r>
        <w:rPr>
          <w:rFonts w:cstheme="minorHAnsi"/>
        </w:rPr>
        <w:t xml:space="preserve"> by </w:t>
      </w:r>
      <w:r w:rsidR="00657732">
        <w:rPr>
          <w:rFonts w:cstheme="minorHAnsi"/>
        </w:rPr>
        <w:t>‘</w:t>
      </w:r>
      <w:proofErr w:type="spellStart"/>
      <w:r w:rsidR="00657732" w:rsidRPr="00AA5F91">
        <w:rPr>
          <w:b/>
          <w:i/>
        </w:rPr>
        <w:t>mHealthDataInterface</w:t>
      </w:r>
      <w:proofErr w:type="spellEnd"/>
      <w:r w:rsidR="00657732" w:rsidRPr="00AA5F91">
        <w:rPr>
          <w:b/>
          <w:i/>
        </w:rPr>
        <w:t>’</w:t>
      </w:r>
      <w:r w:rsidR="00657732">
        <w:rPr>
          <w:b/>
          <w:i/>
        </w:rPr>
        <w:t xml:space="preserve"> </w:t>
      </w:r>
      <w:r>
        <w:rPr>
          <w:rFonts w:cstheme="minorHAnsi"/>
        </w:rPr>
        <w:t>module:</w:t>
      </w:r>
    </w:p>
    <w:p w:rsidR="00073D2B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</w:rPr>
      </w:pPr>
      <w:r w:rsidRPr="00073D2B">
        <w:rPr>
          <w:rFonts w:cstheme="minorHAnsi"/>
          <w:b/>
        </w:rPr>
        <w:t>person</w:t>
      </w:r>
      <w:r w:rsidRPr="00073D2B">
        <w:rPr>
          <w:rFonts w:cstheme="minorHAnsi"/>
        </w:rPr>
        <w:t xml:space="preserve"> – </w:t>
      </w:r>
      <w:r w:rsidR="0087796D">
        <w:rPr>
          <w:rFonts w:cstheme="minorHAnsi"/>
        </w:rPr>
        <w:t>stores</w:t>
      </w:r>
      <w:r w:rsidRPr="00073D2B">
        <w:rPr>
          <w:rFonts w:cstheme="minorHAnsi"/>
        </w:rPr>
        <w:t xml:space="preserve"> id of person (patient,</w:t>
      </w:r>
      <w:r w:rsidR="0033093E">
        <w:rPr>
          <w:rFonts w:cstheme="minorHAnsi"/>
        </w:rPr>
        <w:t xml:space="preserve"> </w:t>
      </w:r>
      <w:r w:rsidRPr="00073D2B">
        <w:rPr>
          <w:rFonts w:cstheme="minorHAnsi"/>
        </w:rPr>
        <w:t>provider</w:t>
      </w:r>
      <w:r w:rsidR="00212229">
        <w:rPr>
          <w:rFonts w:cstheme="minorHAnsi"/>
        </w:rPr>
        <w:t xml:space="preserve"> (health worker)</w:t>
      </w:r>
      <w:r w:rsidRPr="00073D2B">
        <w:rPr>
          <w:rFonts w:cstheme="minorHAnsi"/>
        </w:rPr>
        <w:t>,</w:t>
      </w:r>
      <w:r w:rsidR="0033093E">
        <w:rPr>
          <w:rFonts w:cstheme="minorHAnsi"/>
        </w:rPr>
        <w:t xml:space="preserve"> </w:t>
      </w:r>
      <w:r w:rsidRPr="00073D2B">
        <w:rPr>
          <w:rFonts w:cstheme="minorHAnsi"/>
        </w:rPr>
        <w:t>users)</w:t>
      </w: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96D5DF4" wp14:editId="73BA59EA">
            <wp:extent cx="5943600" cy="3236269"/>
            <wp:effectExtent l="0" t="0" r="0" b="2540"/>
            <wp:docPr id="3" name="Picture 3" descr="C:\Users\gousia.l\Desktop\26th\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ousia.l\Desktop\26th\pers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DF" w:rsidRDefault="00CD55DF" w:rsidP="00EB1313">
      <w:pPr>
        <w:pStyle w:val="ListParagraph"/>
        <w:spacing w:line="276" w:lineRule="auto"/>
        <w:rPr>
          <w:rFonts w:cstheme="minorHAnsi"/>
        </w:rPr>
      </w:pPr>
    </w:p>
    <w:p w:rsidR="00073D2B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</w:rPr>
      </w:pPr>
      <w:proofErr w:type="spellStart"/>
      <w:r>
        <w:rPr>
          <w:rFonts w:cstheme="minorHAnsi"/>
          <w:b/>
        </w:rPr>
        <w:t>person_name</w:t>
      </w:r>
      <w:proofErr w:type="spellEnd"/>
      <w:r>
        <w:rPr>
          <w:rFonts w:cstheme="minorHAnsi"/>
          <w:b/>
        </w:rPr>
        <w:t xml:space="preserve"> </w:t>
      </w:r>
      <w:r w:rsidRPr="00073D2B">
        <w:rPr>
          <w:rFonts w:cstheme="minorHAnsi"/>
        </w:rPr>
        <w:t xml:space="preserve">– </w:t>
      </w:r>
      <w:r w:rsidR="0087796D">
        <w:rPr>
          <w:rFonts w:cstheme="minorHAnsi"/>
        </w:rPr>
        <w:t>stores</w:t>
      </w:r>
      <w:r>
        <w:rPr>
          <w:rFonts w:cstheme="minorHAnsi"/>
        </w:rPr>
        <w:t xml:space="preserve"> name of a person</w:t>
      </w:r>
    </w:p>
    <w:p w:rsidR="00EB1313" w:rsidRDefault="00EB1313" w:rsidP="00EB1313">
      <w:pPr>
        <w:pStyle w:val="ListParagraph"/>
        <w:spacing w:line="276" w:lineRule="auto"/>
        <w:rPr>
          <w:rFonts w:cstheme="minorHAnsi"/>
          <w:b/>
        </w:rPr>
      </w:pPr>
    </w:p>
    <w:p w:rsidR="00EB1313" w:rsidRDefault="00103834" w:rsidP="00EB1313">
      <w:pPr>
        <w:pStyle w:val="ListParagraph"/>
        <w:spacing w:line="276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186503" wp14:editId="75E7F96E">
            <wp:extent cx="5943600" cy="3236269"/>
            <wp:effectExtent l="0" t="0" r="0" b="2540"/>
            <wp:docPr id="13" name="Picture 13" descr="C:\Users\gousia.l\Desktop\26th\person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ousia.l\Desktop\26th\person_nam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</w:p>
    <w:p w:rsidR="00073D2B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</w:rPr>
      </w:pPr>
      <w:proofErr w:type="spellStart"/>
      <w:r>
        <w:rPr>
          <w:rFonts w:cstheme="minorHAnsi"/>
          <w:b/>
        </w:rPr>
        <w:t>person_address</w:t>
      </w:r>
      <w:proofErr w:type="spellEnd"/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– </w:t>
      </w:r>
      <w:r w:rsidR="0087796D">
        <w:rPr>
          <w:rFonts w:cstheme="minorHAnsi"/>
        </w:rPr>
        <w:t>stores</w:t>
      </w:r>
      <w:r w:rsidR="007B1EC2">
        <w:rPr>
          <w:rFonts w:cstheme="minorHAnsi"/>
        </w:rPr>
        <w:t xml:space="preserve"> address detail of all persons</w:t>
      </w:r>
    </w:p>
    <w:p w:rsidR="00EB1313" w:rsidRDefault="00EB1313" w:rsidP="00EB1313">
      <w:pPr>
        <w:pStyle w:val="ListParagraph"/>
        <w:spacing w:line="276" w:lineRule="auto"/>
        <w:rPr>
          <w:rFonts w:cstheme="minorHAnsi"/>
          <w:b/>
        </w:rPr>
      </w:pP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F58ECE4" wp14:editId="7184D173">
            <wp:extent cx="5943600" cy="3236269"/>
            <wp:effectExtent l="0" t="0" r="0" b="2540"/>
            <wp:docPr id="5" name="Picture 5" descr="C:\Users\gousia.l\Desktop\26th\person_add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ousia.l\Desktop\26th\person_addres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</w:p>
    <w:p w:rsidR="00103834" w:rsidRPr="00103834" w:rsidRDefault="00103834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proofErr w:type="spellStart"/>
      <w:r w:rsidRPr="00103834">
        <w:rPr>
          <w:rFonts w:cstheme="minorHAnsi"/>
          <w:b/>
        </w:rPr>
        <w:t>person_attribute_type</w:t>
      </w:r>
      <w:proofErr w:type="spellEnd"/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– </w:t>
      </w:r>
      <w:r w:rsidR="003960FC">
        <w:rPr>
          <w:rFonts w:cstheme="minorHAnsi"/>
        </w:rPr>
        <w:t>Here</w:t>
      </w:r>
      <w:r>
        <w:rPr>
          <w:rFonts w:cstheme="minorHAnsi"/>
        </w:rPr>
        <w:t xml:space="preserve"> custom fields for a person as per the requirement (like phone no, mother tongue etc.)</w:t>
      </w:r>
      <w:r w:rsidR="003960FC">
        <w:rPr>
          <w:rFonts w:cstheme="minorHAnsi"/>
        </w:rPr>
        <w:t xml:space="preserve"> can be added</w:t>
      </w:r>
      <w:r w:rsidR="003960FC" w:rsidRPr="00FF027E">
        <w:rPr>
          <w:rFonts w:cstheme="minorHAnsi"/>
        </w:rPr>
        <w:t>.</w:t>
      </w:r>
      <w:r w:rsidR="00410393" w:rsidRPr="00FF027E">
        <w:rPr>
          <w:rFonts w:cstheme="minorHAnsi"/>
        </w:rPr>
        <w:t xml:space="preserve"> </w:t>
      </w:r>
      <w:r w:rsidR="003960FC" w:rsidRPr="00FF027E">
        <w:rPr>
          <w:rFonts w:cstheme="minorHAnsi"/>
        </w:rPr>
        <w:t xml:space="preserve">For </w:t>
      </w:r>
      <w:r w:rsidR="00175C0E" w:rsidRPr="00FF027E">
        <w:rPr>
          <w:rFonts w:cstheme="minorHAnsi"/>
        </w:rPr>
        <w:t>‘</w:t>
      </w:r>
      <w:proofErr w:type="spellStart"/>
      <w:r w:rsidR="00175C0E" w:rsidRPr="00AA5F91">
        <w:rPr>
          <w:b/>
          <w:i/>
        </w:rPr>
        <w:t>mHealthDataInterface</w:t>
      </w:r>
      <w:proofErr w:type="spellEnd"/>
      <w:r w:rsidR="00175C0E" w:rsidRPr="00AA5F91">
        <w:rPr>
          <w:b/>
          <w:i/>
        </w:rPr>
        <w:t>’</w:t>
      </w:r>
      <w:r w:rsidR="00175C0E">
        <w:rPr>
          <w:b/>
          <w:i/>
        </w:rPr>
        <w:t>,</w:t>
      </w:r>
      <w:r w:rsidR="003960FC">
        <w:rPr>
          <w:b/>
          <w:i/>
        </w:rPr>
        <w:t xml:space="preserve"> </w:t>
      </w:r>
      <w:r w:rsidR="003960FC">
        <w:t>a custom field Phone Number is added.</w:t>
      </w:r>
    </w:p>
    <w:p w:rsidR="00103834" w:rsidRPr="00103834" w:rsidRDefault="00103834" w:rsidP="00103834">
      <w:pPr>
        <w:pStyle w:val="ListParagraph"/>
        <w:spacing w:line="276" w:lineRule="auto"/>
        <w:rPr>
          <w:rFonts w:cstheme="minorHAnsi"/>
          <w:b/>
        </w:rPr>
      </w:pPr>
    </w:p>
    <w:p w:rsidR="00103834" w:rsidRDefault="00103834" w:rsidP="00103834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 wp14:anchorId="0F6414D4" wp14:editId="0D7FB9CC">
            <wp:extent cx="5943600" cy="3236269"/>
            <wp:effectExtent l="0" t="0" r="0" b="2540"/>
            <wp:docPr id="12" name="Picture 12" descr="C:\Users\gousia.l\Desktop\26th\person_attribute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ousia.l\Desktop\26th\person_attribute_typ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834" w:rsidRPr="00103834" w:rsidRDefault="00103834" w:rsidP="00103834">
      <w:pPr>
        <w:pStyle w:val="ListParagraph"/>
        <w:spacing w:line="276" w:lineRule="auto"/>
        <w:rPr>
          <w:rFonts w:cstheme="minorHAnsi"/>
          <w:b/>
        </w:rPr>
      </w:pPr>
    </w:p>
    <w:p w:rsidR="00103834" w:rsidRPr="00410393" w:rsidRDefault="00103834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proofErr w:type="spellStart"/>
      <w:r w:rsidRPr="00410393">
        <w:rPr>
          <w:rFonts w:cstheme="minorHAnsi"/>
          <w:b/>
        </w:rPr>
        <w:t>person_attribute</w:t>
      </w:r>
      <w:proofErr w:type="spellEnd"/>
      <w:r w:rsidR="00410393">
        <w:rPr>
          <w:rFonts w:cstheme="minorHAnsi"/>
          <w:b/>
        </w:rPr>
        <w:t xml:space="preserve"> </w:t>
      </w:r>
      <w:r w:rsidR="00410393">
        <w:rPr>
          <w:rFonts w:cstheme="minorHAnsi"/>
        </w:rPr>
        <w:t xml:space="preserve">– stores the value of the attribute define against a person in the </w:t>
      </w:r>
      <w:proofErr w:type="spellStart"/>
      <w:r w:rsidR="00410393">
        <w:rPr>
          <w:rFonts w:cstheme="minorHAnsi"/>
        </w:rPr>
        <w:t>person_attribute_type</w:t>
      </w:r>
      <w:proofErr w:type="spellEnd"/>
      <w:r w:rsidR="00410393">
        <w:rPr>
          <w:rFonts w:cstheme="minorHAnsi"/>
        </w:rPr>
        <w:t xml:space="preserve"> table</w:t>
      </w:r>
    </w:p>
    <w:p w:rsidR="00410393" w:rsidRDefault="00410393" w:rsidP="00410393">
      <w:pPr>
        <w:pStyle w:val="ListParagraph"/>
        <w:spacing w:line="276" w:lineRule="auto"/>
        <w:rPr>
          <w:rFonts w:cstheme="minorHAnsi"/>
          <w:b/>
        </w:rPr>
      </w:pPr>
    </w:p>
    <w:p w:rsidR="00410393" w:rsidRDefault="00410393" w:rsidP="00410393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78078419" wp14:editId="5363ADBD">
            <wp:extent cx="5943600" cy="3236269"/>
            <wp:effectExtent l="0" t="0" r="0" b="2540"/>
            <wp:docPr id="14" name="Picture 14" descr="C:\Users\gousia.l\Desktop\26th\person_attribute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ousia.l\Desktop\26th\person_attribute_typ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393" w:rsidRPr="00410393" w:rsidRDefault="00410393" w:rsidP="00410393">
      <w:pPr>
        <w:pStyle w:val="ListParagraph"/>
        <w:spacing w:line="276" w:lineRule="auto"/>
        <w:rPr>
          <w:rFonts w:cstheme="minorHAnsi"/>
          <w:b/>
        </w:rPr>
      </w:pPr>
    </w:p>
    <w:p w:rsidR="00073D2B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</w:rPr>
      </w:pPr>
      <w:r>
        <w:rPr>
          <w:rFonts w:cstheme="minorHAnsi"/>
          <w:b/>
        </w:rPr>
        <w:t xml:space="preserve">patient </w:t>
      </w:r>
      <w:r>
        <w:rPr>
          <w:rFonts w:cstheme="minorHAnsi"/>
        </w:rPr>
        <w:t xml:space="preserve">– </w:t>
      </w:r>
      <w:r w:rsidR="0087796D">
        <w:rPr>
          <w:rFonts w:cstheme="minorHAnsi"/>
        </w:rPr>
        <w:t>stores</w:t>
      </w:r>
      <w:r>
        <w:rPr>
          <w:rFonts w:cstheme="minorHAnsi"/>
        </w:rPr>
        <w:t xml:space="preserve"> patient detail</w:t>
      </w:r>
    </w:p>
    <w:p w:rsidR="00EB1313" w:rsidRDefault="00EB1313" w:rsidP="00EB1313">
      <w:pPr>
        <w:pStyle w:val="ListParagraph"/>
        <w:spacing w:line="276" w:lineRule="auto"/>
        <w:rPr>
          <w:rFonts w:cstheme="minorHAnsi"/>
          <w:b/>
        </w:rPr>
      </w:pPr>
    </w:p>
    <w:p w:rsidR="00EB1313" w:rsidRDefault="00EB1313" w:rsidP="00EB1313">
      <w:pPr>
        <w:pStyle w:val="ListParagraph"/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20D12D6" wp14:editId="3A987A27">
            <wp:extent cx="5943600" cy="3399476"/>
            <wp:effectExtent l="0" t="0" r="0" b="0"/>
            <wp:docPr id="6" name="Picture 6" descr="C:\Users\gousia.l\Desktop\26th\patient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ousia.l\Desktop\26th\patient tab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E80" w:rsidRDefault="006A2E80" w:rsidP="00EB1313">
      <w:pPr>
        <w:pStyle w:val="ListParagraph"/>
        <w:spacing w:line="276" w:lineRule="auto"/>
        <w:rPr>
          <w:rFonts w:cstheme="minorHAnsi"/>
        </w:rPr>
      </w:pPr>
    </w:p>
    <w:p w:rsidR="00073D2B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proofErr w:type="spellStart"/>
      <w:r w:rsidRPr="00073D2B">
        <w:rPr>
          <w:rFonts w:cstheme="minorHAnsi"/>
          <w:b/>
        </w:rPr>
        <w:t>patient_identifier</w:t>
      </w:r>
      <w:proofErr w:type="spellEnd"/>
      <w:r>
        <w:rPr>
          <w:rFonts w:cstheme="minorHAnsi"/>
          <w:b/>
        </w:rPr>
        <w:t xml:space="preserve"> </w:t>
      </w:r>
      <w:r w:rsidR="007B1EC2">
        <w:rPr>
          <w:rFonts w:cstheme="minorHAnsi"/>
        </w:rPr>
        <w:t>–</w:t>
      </w:r>
      <w:r w:rsidR="007B1EC2">
        <w:rPr>
          <w:rFonts w:cstheme="minorHAnsi"/>
          <w:b/>
        </w:rPr>
        <w:t xml:space="preserve"> </w:t>
      </w:r>
      <w:r w:rsidR="007B1EC2">
        <w:rPr>
          <w:rFonts w:cstheme="minorHAnsi"/>
        </w:rPr>
        <w:t>stores</w:t>
      </w:r>
      <w:r>
        <w:rPr>
          <w:rFonts w:cstheme="minorHAnsi"/>
        </w:rPr>
        <w:t xml:space="preserve"> a unique identifier of all </w:t>
      </w:r>
      <w:r w:rsidR="007B1EC2">
        <w:rPr>
          <w:rFonts w:cstheme="minorHAnsi"/>
        </w:rPr>
        <w:t>patients</w:t>
      </w:r>
      <w:r>
        <w:rPr>
          <w:rFonts w:cstheme="minorHAnsi"/>
        </w:rPr>
        <w:t>; it has a location linked with it.</w:t>
      </w:r>
      <w:r>
        <w:rPr>
          <w:rFonts w:cstheme="minorHAnsi"/>
          <w:b/>
        </w:rPr>
        <w:t xml:space="preserve"> </w:t>
      </w:r>
    </w:p>
    <w:p w:rsidR="00466B4A" w:rsidRDefault="00466B4A" w:rsidP="00466B4A">
      <w:pPr>
        <w:pStyle w:val="ListParagraph"/>
        <w:spacing w:line="276" w:lineRule="auto"/>
        <w:rPr>
          <w:rFonts w:cstheme="minorHAnsi"/>
          <w:b/>
        </w:rPr>
      </w:pPr>
    </w:p>
    <w:p w:rsidR="00466B4A" w:rsidRDefault="00466B4A" w:rsidP="00466B4A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0692FEEA" wp14:editId="504A1B31">
            <wp:extent cx="5943600" cy="3236269"/>
            <wp:effectExtent l="0" t="0" r="0" b="2540"/>
            <wp:docPr id="7" name="Picture 7" descr="C:\Users\gousia.l\Desktop\26th\patient_identif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ousia.l\Desktop\26th\patient_identifi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6D" w:rsidRDefault="00997A6D" w:rsidP="00466B4A">
      <w:pPr>
        <w:pStyle w:val="ListParagraph"/>
        <w:spacing w:line="276" w:lineRule="auto"/>
        <w:rPr>
          <w:rFonts w:cstheme="minorHAnsi"/>
          <w:b/>
        </w:rPr>
      </w:pPr>
    </w:p>
    <w:p w:rsidR="00466B4A" w:rsidRPr="00DB3362" w:rsidRDefault="00131D84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proofErr w:type="spellStart"/>
      <w:r>
        <w:rPr>
          <w:rFonts w:cstheme="minorHAnsi"/>
          <w:b/>
        </w:rPr>
        <w:t>patient_identifier_type</w:t>
      </w:r>
      <w:proofErr w:type="spellEnd"/>
      <w:r>
        <w:rPr>
          <w:rFonts w:cstheme="minorHAnsi"/>
          <w:b/>
        </w:rPr>
        <w:t xml:space="preserve"> </w:t>
      </w:r>
      <w:r w:rsidR="00DB3362">
        <w:rPr>
          <w:rFonts w:cstheme="minorHAnsi"/>
        </w:rPr>
        <w:t>–</w:t>
      </w:r>
      <w:r>
        <w:rPr>
          <w:rFonts w:cstheme="minorHAnsi"/>
        </w:rPr>
        <w:t xml:space="preserve"> </w:t>
      </w:r>
      <w:r w:rsidR="00DB3362">
        <w:rPr>
          <w:rFonts w:cstheme="minorHAnsi"/>
        </w:rPr>
        <w:t>stores all types of identifier</w:t>
      </w:r>
    </w:p>
    <w:p w:rsidR="00DB3362" w:rsidRPr="00DB3362" w:rsidRDefault="00DB3362" w:rsidP="00DB3362">
      <w:pPr>
        <w:pStyle w:val="ListParagraph"/>
        <w:spacing w:line="276" w:lineRule="auto"/>
        <w:rPr>
          <w:rFonts w:cstheme="minorHAnsi"/>
          <w:b/>
        </w:rPr>
      </w:pPr>
    </w:p>
    <w:p w:rsidR="00DB3362" w:rsidRDefault="00DB3362" w:rsidP="00DB3362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 wp14:anchorId="46020BE1" wp14:editId="578E91DA">
            <wp:extent cx="5943600" cy="3236269"/>
            <wp:effectExtent l="0" t="0" r="0" b="2540"/>
            <wp:docPr id="8" name="Picture 8" descr="C:\Users\gousia.l\Desktop\26th\patient_identifier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ousia.l\Desktop\26th\patient_identifier_typ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1AE" w:rsidRDefault="005721AE" w:rsidP="005721AE">
      <w:pPr>
        <w:pStyle w:val="ListParagraph"/>
        <w:spacing w:line="276" w:lineRule="auto"/>
        <w:rPr>
          <w:rFonts w:cstheme="minorHAnsi"/>
          <w:b/>
        </w:rPr>
      </w:pPr>
    </w:p>
    <w:p w:rsidR="00997A6D" w:rsidRDefault="00997A6D" w:rsidP="005721AE">
      <w:pPr>
        <w:pStyle w:val="ListParagraph"/>
        <w:spacing w:line="276" w:lineRule="auto"/>
        <w:rPr>
          <w:rFonts w:cstheme="minorHAnsi"/>
          <w:b/>
        </w:rPr>
      </w:pPr>
    </w:p>
    <w:p w:rsidR="00540064" w:rsidRDefault="00540064" w:rsidP="005721AE">
      <w:pPr>
        <w:pStyle w:val="ListParagraph"/>
        <w:spacing w:line="276" w:lineRule="auto"/>
        <w:rPr>
          <w:rFonts w:cstheme="minorHAnsi"/>
          <w:b/>
        </w:rPr>
      </w:pPr>
    </w:p>
    <w:p w:rsidR="00073D2B" w:rsidRPr="00103834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r>
        <w:rPr>
          <w:rFonts w:cstheme="minorHAnsi"/>
          <w:b/>
        </w:rPr>
        <w:t xml:space="preserve">provider </w:t>
      </w:r>
      <w:r>
        <w:rPr>
          <w:rFonts w:cstheme="minorHAnsi"/>
        </w:rPr>
        <w:t xml:space="preserve">– </w:t>
      </w:r>
      <w:r w:rsidR="0087796D">
        <w:rPr>
          <w:rFonts w:cstheme="minorHAnsi"/>
        </w:rPr>
        <w:t>stores</w:t>
      </w:r>
      <w:r>
        <w:rPr>
          <w:rFonts w:cstheme="minorHAnsi"/>
        </w:rPr>
        <w:t xml:space="preserve"> the detail of provider (health worker)</w:t>
      </w:r>
    </w:p>
    <w:p w:rsidR="00103834" w:rsidRDefault="00103834" w:rsidP="00103834">
      <w:pPr>
        <w:pStyle w:val="ListParagraph"/>
        <w:spacing w:line="276" w:lineRule="auto"/>
        <w:rPr>
          <w:rFonts w:cstheme="minorHAnsi"/>
          <w:b/>
        </w:rPr>
      </w:pPr>
    </w:p>
    <w:p w:rsidR="00103834" w:rsidRDefault="00103834" w:rsidP="00103834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137E2D3E" wp14:editId="6A9A5D37">
            <wp:extent cx="5943600" cy="3236269"/>
            <wp:effectExtent l="0" t="0" r="0" b="2540"/>
            <wp:docPr id="10" name="Picture 10" descr="C:\Users\gousia.l\Desktop\26th\prov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ousia.l\Desktop\26th\provid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834" w:rsidRPr="00073D2B" w:rsidRDefault="00103834" w:rsidP="00103834">
      <w:pPr>
        <w:pStyle w:val="ListParagraph"/>
        <w:spacing w:line="276" w:lineRule="auto"/>
        <w:rPr>
          <w:rFonts w:cstheme="minorHAnsi"/>
          <w:b/>
        </w:rPr>
      </w:pPr>
    </w:p>
    <w:p w:rsidR="00103834" w:rsidRDefault="00103834" w:rsidP="00103834">
      <w:pPr>
        <w:pStyle w:val="ListParagraph"/>
        <w:spacing w:line="276" w:lineRule="auto"/>
        <w:rPr>
          <w:rFonts w:cstheme="minorHAnsi"/>
          <w:b/>
        </w:rPr>
      </w:pPr>
    </w:p>
    <w:p w:rsidR="00C41670" w:rsidRDefault="00C41670" w:rsidP="00103834">
      <w:pPr>
        <w:pStyle w:val="ListParagraph"/>
        <w:spacing w:line="276" w:lineRule="auto"/>
        <w:rPr>
          <w:rFonts w:cstheme="minorHAnsi"/>
          <w:b/>
        </w:rPr>
      </w:pPr>
    </w:p>
    <w:p w:rsidR="00CF25BD" w:rsidRDefault="00CF25BD" w:rsidP="00CF25BD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r>
        <w:rPr>
          <w:rFonts w:cstheme="minorHAnsi"/>
          <w:b/>
        </w:rPr>
        <w:lastRenderedPageBreak/>
        <w:t xml:space="preserve">location </w:t>
      </w:r>
      <w:r>
        <w:rPr>
          <w:rFonts w:cstheme="minorHAnsi"/>
        </w:rPr>
        <w:t xml:space="preserve">- 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stores detail of locations</w:t>
      </w:r>
    </w:p>
    <w:p w:rsidR="00CF25BD" w:rsidRDefault="00CF25BD" w:rsidP="00CF25BD">
      <w:pPr>
        <w:pStyle w:val="ListParagraph"/>
        <w:spacing w:line="276" w:lineRule="auto"/>
        <w:rPr>
          <w:rFonts w:cstheme="minorHAnsi"/>
          <w:b/>
        </w:rPr>
      </w:pPr>
    </w:p>
    <w:p w:rsidR="00CF25BD" w:rsidRDefault="00CF25BD" w:rsidP="00CF25BD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0A49F312" wp14:editId="51FEB3E8">
            <wp:extent cx="5943600" cy="3238500"/>
            <wp:effectExtent l="0" t="0" r="0" b="0"/>
            <wp:docPr id="4" name="Picture 4" descr="lo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c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5BD" w:rsidRDefault="00CF25BD" w:rsidP="00CF25BD">
      <w:pPr>
        <w:pStyle w:val="ListParagraph"/>
        <w:spacing w:line="276" w:lineRule="auto"/>
        <w:rPr>
          <w:rFonts w:cstheme="minorHAnsi"/>
          <w:b/>
        </w:rPr>
      </w:pPr>
    </w:p>
    <w:p w:rsidR="00CF25BD" w:rsidRDefault="00CF25BD" w:rsidP="00CF25BD">
      <w:pPr>
        <w:pStyle w:val="ListParagraph"/>
        <w:spacing w:line="276" w:lineRule="auto"/>
        <w:rPr>
          <w:rFonts w:cstheme="minorHAnsi"/>
          <w:b/>
        </w:rPr>
      </w:pPr>
    </w:p>
    <w:p w:rsidR="00073D2B" w:rsidRPr="00E7639B" w:rsidRDefault="00073D2B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proofErr w:type="gramStart"/>
      <w:r w:rsidRPr="0087796D">
        <w:rPr>
          <w:rFonts w:cstheme="minorHAnsi"/>
          <w:b/>
        </w:rPr>
        <w:t>encounter</w:t>
      </w:r>
      <w:proofErr w:type="gramEnd"/>
      <w:r w:rsidRPr="0087796D">
        <w:rPr>
          <w:rFonts w:cstheme="minorHAnsi"/>
          <w:b/>
        </w:rPr>
        <w:t xml:space="preserve"> </w:t>
      </w:r>
      <w:r w:rsidRPr="0087796D">
        <w:rPr>
          <w:rFonts w:cstheme="minorHAnsi"/>
        </w:rPr>
        <w:t xml:space="preserve">– stores all detail of a visit by a health worker to a patient. </w:t>
      </w:r>
    </w:p>
    <w:p w:rsidR="00E7639B" w:rsidRDefault="00E7639B" w:rsidP="00E7639B">
      <w:pPr>
        <w:pStyle w:val="ListParagraph"/>
        <w:spacing w:line="276" w:lineRule="auto"/>
        <w:rPr>
          <w:rFonts w:cstheme="minorHAnsi"/>
          <w:b/>
        </w:rPr>
      </w:pPr>
    </w:p>
    <w:p w:rsidR="00E7639B" w:rsidRDefault="00E7639B" w:rsidP="00E7639B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45E6EF6E" wp14:editId="477C2953">
            <wp:extent cx="5943600" cy="3236269"/>
            <wp:effectExtent l="0" t="0" r="0" b="2540"/>
            <wp:docPr id="15" name="Picture 15" descr="C:\Users\gousia.l\Desktop\26th\enco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ousia.l\Desktop\26th\encount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514" w:rsidRPr="0087796D" w:rsidRDefault="003D0514" w:rsidP="00E7639B">
      <w:pPr>
        <w:pStyle w:val="ListParagraph"/>
        <w:spacing w:line="276" w:lineRule="auto"/>
        <w:rPr>
          <w:rFonts w:cstheme="minorHAnsi"/>
          <w:b/>
        </w:rPr>
      </w:pPr>
    </w:p>
    <w:p w:rsidR="0087796D" w:rsidRDefault="0087796D" w:rsidP="009A06D6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b/>
        </w:rPr>
      </w:pPr>
      <w:proofErr w:type="spellStart"/>
      <w:r>
        <w:rPr>
          <w:rFonts w:cstheme="minorHAnsi"/>
          <w:b/>
        </w:rPr>
        <w:lastRenderedPageBreak/>
        <w:t>encounter_provider</w:t>
      </w:r>
      <w:proofErr w:type="spellEnd"/>
      <w:r>
        <w:rPr>
          <w:rFonts w:cstheme="minorHAnsi"/>
          <w:b/>
        </w:rPr>
        <w:t xml:space="preserve"> </w:t>
      </w:r>
      <w:r>
        <w:rPr>
          <w:rFonts w:cstheme="minorHAnsi"/>
        </w:rPr>
        <w:t>– stores the id of the provider</w:t>
      </w:r>
      <w:r w:rsidR="00212229">
        <w:rPr>
          <w:rFonts w:cstheme="minorHAnsi"/>
        </w:rPr>
        <w:t xml:space="preserve"> (health worker)</w:t>
      </w:r>
      <w:r>
        <w:rPr>
          <w:rFonts w:cstheme="minorHAnsi"/>
        </w:rPr>
        <w:t xml:space="preserve"> of a particular encounter(visit)</w:t>
      </w:r>
      <w:r>
        <w:rPr>
          <w:rFonts w:cstheme="minorHAnsi"/>
          <w:b/>
        </w:rPr>
        <w:t xml:space="preserve"> </w:t>
      </w:r>
    </w:p>
    <w:p w:rsidR="00E7639B" w:rsidRDefault="00E7639B" w:rsidP="00E7639B">
      <w:pPr>
        <w:pStyle w:val="ListParagraph"/>
        <w:spacing w:line="276" w:lineRule="auto"/>
        <w:rPr>
          <w:rFonts w:cstheme="minorHAnsi"/>
          <w:b/>
        </w:rPr>
      </w:pPr>
    </w:p>
    <w:p w:rsidR="00E7639B" w:rsidRDefault="00E7639B" w:rsidP="00E7639B">
      <w:pPr>
        <w:pStyle w:val="ListParagraph"/>
        <w:spacing w:line="276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014A313E" wp14:editId="164FD412">
            <wp:extent cx="5943600" cy="3236269"/>
            <wp:effectExtent l="0" t="0" r="0" b="2540"/>
            <wp:docPr id="16" name="Picture 16" descr="C:\Users\gousia.l\Desktop\26th\encounter_prov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ousia.l\Desktop\26th\encounter_provid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39B" w:rsidRDefault="00E7639B" w:rsidP="00E7639B">
      <w:pPr>
        <w:pStyle w:val="ListParagraph"/>
        <w:spacing w:line="276" w:lineRule="auto"/>
        <w:rPr>
          <w:rFonts w:cstheme="minorHAnsi"/>
          <w:b/>
        </w:rPr>
      </w:pPr>
    </w:p>
    <w:p w:rsidR="00633614" w:rsidRDefault="00633614" w:rsidP="00E14094">
      <w:pPr>
        <w:pStyle w:val="Heading2"/>
      </w:pPr>
      <w:r w:rsidRPr="00633614">
        <w:t>Populating Data in OpenMRS</w:t>
      </w:r>
    </w:p>
    <w:p w:rsidR="00633614" w:rsidRDefault="00F357E4">
      <w:pPr>
        <w:spacing w:after="200" w:line="276" w:lineRule="auto"/>
      </w:pPr>
      <w:r>
        <w:t>Developer</w:t>
      </w:r>
      <w:r w:rsidR="00633614">
        <w:t xml:space="preserve"> can populate data in OpenMRS database through OpenMRS UI.</w:t>
      </w:r>
      <w:r>
        <w:t xml:space="preserve"> </w:t>
      </w:r>
      <w:r w:rsidR="00633614">
        <w:t xml:space="preserve"> </w:t>
      </w:r>
      <w:r w:rsidR="00E71637">
        <w:t xml:space="preserve">As mentioned before, </w:t>
      </w:r>
      <w:r w:rsidR="00633614">
        <w:t xml:space="preserve">OpenMRS is deployed in </w:t>
      </w:r>
      <w:proofErr w:type="spellStart"/>
      <w:r w:rsidR="00633614">
        <w:t>localhost</w:t>
      </w:r>
      <w:proofErr w:type="spellEnd"/>
      <w:r w:rsidR="00633614">
        <w:t xml:space="preserve"> tomcat server. So to access OpenMRS, go to the URL </w:t>
      </w:r>
      <w:hyperlink r:id="rId25" w:history="1">
        <w:r w:rsidR="00633614" w:rsidRPr="00477842">
          <w:rPr>
            <w:rStyle w:val="Hyperlink"/>
          </w:rPr>
          <w:t>http://localhost:8080/openmrs/</w:t>
        </w:r>
      </w:hyperlink>
      <w:r w:rsidR="00633614">
        <w:t xml:space="preserve"> .</w:t>
      </w:r>
      <w:r w:rsidR="00993AE5">
        <w:t xml:space="preserve"> </w:t>
      </w:r>
      <w:r w:rsidR="00633614">
        <w:t xml:space="preserve"> It will open a login page, where </w:t>
      </w:r>
      <w:r w:rsidR="00E71637">
        <w:t xml:space="preserve">developer needs </w:t>
      </w:r>
      <w:r w:rsidR="00633614">
        <w:t>to login th</w:t>
      </w:r>
      <w:r w:rsidR="00113470">
        <w:t>r</w:t>
      </w:r>
      <w:r w:rsidR="00633614">
        <w:t>ough admin credentials (by default: Username: admin / Password: Admin123).</w:t>
      </w:r>
      <w:r w:rsidR="00BE223C">
        <w:t xml:space="preserve"> </w:t>
      </w:r>
      <w:r w:rsidR="000100D3">
        <w:t xml:space="preserve">Developer while changing the </w:t>
      </w:r>
      <w:r w:rsidR="004D53A5">
        <w:t>credentials</w:t>
      </w:r>
      <w:r w:rsidR="000100D3">
        <w:t xml:space="preserve"> would need to change in code properties accordingly.</w:t>
      </w:r>
    </w:p>
    <w:p w:rsidR="00821EE2" w:rsidRDefault="00821EE2">
      <w:pPr>
        <w:spacing w:after="200" w:line="276" w:lineRule="auto"/>
      </w:pPr>
      <w:r>
        <w:t>To populate data go to “</w:t>
      </w:r>
      <w:r w:rsidRPr="00821EE2">
        <w:rPr>
          <w:i/>
        </w:rPr>
        <w:t>Administrator</w:t>
      </w:r>
      <w:r>
        <w:t>” tab, in the top bar. It looks like as below screenshot:</w:t>
      </w:r>
    </w:p>
    <w:p w:rsidR="00AB6016" w:rsidRDefault="001A6C85" w:rsidP="00AB6016">
      <w:p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4391025</wp:posOffset>
                </wp:positionH>
                <wp:positionV relativeFrom="paragraph">
                  <wp:posOffset>351155</wp:posOffset>
                </wp:positionV>
                <wp:extent cx="209550" cy="9525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95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" o:spid="_x0000_s1026" style="position:absolute;margin-left:345.75pt;margin-top:27.65pt;width:16.5pt;height: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" fillcolor="white [3212]" strokecolor="white [3212]" strokeweight="2pt"/>
            </w:pict>
          </mc:Fallback>
        </mc:AlternateContent>
      </w:r>
      <w:r w:rsidR="00821EE2">
        <w:rPr>
          <w:noProof/>
        </w:rPr>
        <w:drawing>
          <wp:inline distT="0" distB="0" distL="0" distR="0">
            <wp:extent cx="6652260" cy="5844540"/>
            <wp:effectExtent l="0" t="0" r="0" b="3810"/>
            <wp:docPr id="1" name="Picture 1" descr="C:\Users\gousia.l\Desktop\Pictures\openmrs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ousia.l\Desktop\Pictures\openmrs_admi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107" cy="58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1EE2">
        <w:t xml:space="preserve"> </w:t>
      </w:r>
      <w:r w:rsidR="00F41D4D">
        <w:t>The links are given to</w:t>
      </w:r>
      <w:r w:rsidR="004D53A5">
        <w:t xml:space="preserve"> add different entities</w:t>
      </w:r>
      <w:r w:rsidR="00F41D4D">
        <w:t>, like patient, provider</w:t>
      </w:r>
      <w:r w:rsidR="005B6E7D">
        <w:rPr>
          <w:rFonts w:cstheme="minorHAnsi"/>
        </w:rPr>
        <w:t xml:space="preserve"> (health worker)</w:t>
      </w:r>
      <w:r w:rsidR="00AC5BCE">
        <w:t>, person, location</w:t>
      </w:r>
      <w:r w:rsidR="00F41D4D">
        <w:t xml:space="preserve"> </w:t>
      </w:r>
      <w:r w:rsidR="00AC5BCE">
        <w:t>and encounter</w:t>
      </w:r>
      <w:r w:rsidR="004C5EEF">
        <w:t xml:space="preserve">. The entities that are used for </w:t>
      </w:r>
      <w:proofErr w:type="gramStart"/>
      <w:r w:rsidR="004C5EEF" w:rsidRPr="005D0520">
        <w:rPr>
          <w:rFonts w:cstheme="minorHAnsi"/>
        </w:rPr>
        <w:t>‘</w:t>
      </w:r>
      <w:proofErr w:type="spellStart"/>
      <w:r w:rsidR="004C5EEF" w:rsidRPr="005D0520">
        <w:rPr>
          <w:rFonts w:cstheme="minorHAnsi"/>
          <w:b/>
        </w:rPr>
        <w:t>mHealthDataInterface</w:t>
      </w:r>
      <w:proofErr w:type="spellEnd"/>
      <w:r w:rsidR="004C5EEF" w:rsidRPr="005D0520">
        <w:rPr>
          <w:rFonts w:cstheme="minorHAnsi"/>
          <w:b/>
        </w:rPr>
        <w:t>’</w:t>
      </w:r>
      <w:r w:rsidR="004C5EEF" w:rsidRPr="005D0520">
        <w:rPr>
          <w:rFonts w:cstheme="minorHAnsi"/>
        </w:rPr>
        <w:t xml:space="preserve"> </w:t>
      </w:r>
      <w:r w:rsidR="004C5EEF">
        <w:rPr>
          <w:rFonts w:cstheme="minorHAnsi"/>
        </w:rPr>
        <w:t>,</w:t>
      </w:r>
      <w:proofErr w:type="gramEnd"/>
      <w:r w:rsidR="00BD62FF">
        <w:rPr>
          <w:rFonts w:cstheme="minorHAnsi"/>
        </w:rPr>
        <w:t xml:space="preserve"> </w:t>
      </w:r>
      <w:r w:rsidR="00F41D4D">
        <w:t xml:space="preserve"> are highlighted in the screenshot. </w:t>
      </w:r>
      <w:r w:rsidR="00AB6016">
        <w:t>One can use these links to add/create new records and manage data.</w:t>
      </w:r>
    </w:p>
    <w:p w:rsidR="00F41D4D" w:rsidRDefault="00460695">
      <w:pPr>
        <w:spacing w:after="200" w:line="276" w:lineRule="auto"/>
      </w:pPr>
      <w:r>
        <w:t>For example, t</w:t>
      </w:r>
      <w:r w:rsidR="00F41D4D">
        <w:t>he steps to add</w:t>
      </w:r>
      <w:r w:rsidR="00F328DC">
        <w:t xml:space="preserve"> a new</w:t>
      </w:r>
      <w:r w:rsidR="00F41D4D">
        <w:t xml:space="preserve"> patient are following.</w:t>
      </w:r>
    </w:p>
    <w:p w:rsidR="00F41D4D" w:rsidRDefault="00F41D4D" w:rsidP="00F41D4D">
      <w:pPr>
        <w:pStyle w:val="ListParagraph"/>
        <w:numPr>
          <w:ilvl w:val="0"/>
          <w:numId w:val="24"/>
        </w:numPr>
        <w:spacing w:after="200" w:line="276" w:lineRule="auto"/>
      </w:pPr>
      <w:r>
        <w:t>First go to “</w:t>
      </w:r>
      <w:r w:rsidRPr="00F41D4D">
        <w:rPr>
          <w:i/>
        </w:rPr>
        <w:t>Administrator</w:t>
      </w:r>
      <w:r>
        <w:t>” tab, as in the screenshot in previous page.</w:t>
      </w:r>
    </w:p>
    <w:p w:rsidR="00F41D4D" w:rsidRDefault="00F41D4D" w:rsidP="00F41D4D">
      <w:pPr>
        <w:pStyle w:val="ListParagraph"/>
        <w:numPr>
          <w:ilvl w:val="0"/>
          <w:numId w:val="24"/>
        </w:numPr>
        <w:spacing w:after="200" w:line="276" w:lineRule="auto"/>
      </w:pPr>
      <w:r>
        <w:t>Click on “</w:t>
      </w:r>
      <w:r>
        <w:rPr>
          <w:i/>
        </w:rPr>
        <w:t>Manage Patients</w:t>
      </w:r>
      <w:r>
        <w:t>” under heading “</w:t>
      </w:r>
      <w:r>
        <w:rPr>
          <w:i/>
        </w:rPr>
        <w:t>Patient</w:t>
      </w:r>
      <w:r>
        <w:t>”</w:t>
      </w:r>
    </w:p>
    <w:p w:rsidR="00F41D4D" w:rsidRDefault="00F41D4D" w:rsidP="00F41D4D">
      <w:pPr>
        <w:pStyle w:val="ListParagraph"/>
        <w:numPr>
          <w:ilvl w:val="0"/>
          <w:numId w:val="24"/>
        </w:numPr>
        <w:spacing w:after="200" w:line="276" w:lineRule="auto"/>
      </w:pPr>
      <w:r>
        <w:t>Below screen will appear with a link “</w:t>
      </w:r>
      <w:r>
        <w:rPr>
          <w:i/>
        </w:rPr>
        <w:t>Create a New Patient</w:t>
      </w:r>
      <w:r>
        <w:t>”</w:t>
      </w:r>
    </w:p>
    <w:p w:rsidR="00F41D4D" w:rsidRDefault="00F41D4D" w:rsidP="00F41D4D">
      <w:pPr>
        <w:pStyle w:val="ListParagraph"/>
        <w:spacing w:after="200" w:line="276" w:lineRule="auto"/>
      </w:pPr>
    </w:p>
    <w:p w:rsidR="00F41D4D" w:rsidRDefault="001165C5" w:rsidP="00F41D4D">
      <w:pPr>
        <w:pStyle w:val="ListParagraph"/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4572000</wp:posOffset>
                </wp:positionH>
                <wp:positionV relativeFrom="paragraph">
                  <wp:posOffset>349885</wp:posOffset>
                </wp:positionV>
                <wp:extent cx="171450" cy="7620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5in;margin-top:27.55pt;width:13.5pt;height: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" fillcolor="white [3212]" strokecolor="white [3212]" strokeweight="2pt"/>
            </w:pict>
          </mc:Fallback>
        </mc:AlternateContent>
      </w:r>
      <w:r w:rsidR="005464B5">
        <w:rPr>
          <w:noProof/>
        </w:rPr>
        <w:drawing>
          <wp:inline distT="0" distB="0" distL="0" distR="0" wp14:anchorId="3B1AF9D4" wp14:editId="14EF1C1A">
            <wp:extent cx="6202680" cy="23164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D4D" w:rsidRDefault="00F41D4D" w:rsidP="00F41D4D">
      <w:pPr>
        <w:pStyle w:val="ListParagraph"/>
        <w:spacing w:after="200" w:line="276" w:lineRule="auto"/>
      </w:pPr>
    </w:p>
    <w:p w:rsidR="00F41D4D" w:rsidRPr="005464B5" w:rsidRDefault="00F41D4D" w:rsidP="005464B5">
      <w:pPr>
        <w:pStyle w:val="ListParagraph"/>
        <w:numPr>
          <w:ilvl w:val="0"/>
          <w:numId w:val="24"/>
        </w:numPr>
        <w:spacing w:after="200" w:line="276" w:lineRule="auto"/>
      </w:pPr>
      <w:r>
        <w:t>Click on the link.</w:t>
      </w:r>
    </w:p>
    <w:p w:rsidR="00F41D4D" w:rsidRDefault="00F41D4D" w:rsidP="00F41D4D">
      <w:pPr>
        <w:pStyle w:val="ListParagraph"/>
        <w:numPr>
          <w:ilvl w:val="0"/>
          <w:numId w:val="24"/>
        </w:numPr>
        <w:spacing w:after="200" w:line="276" w:lineRule="auto"/>
      </w:pPr>
      <w:r>
        <w:t>Below screen will then appear.</w:t>
      </w:r>
    </w:p>
    <w:p w:rsidR="00F41D4D" w:rsidRDefault="00F41D4D" w:rsidP="00F41D4D">
      <w:pPr>
        <w:pStyle w:val="ListParagraph"/>
        <w:spacing w:after="200" w:line="276" w:lineRule="auto"/>
      </w:pPr>
    </w:p>
    <w:p w:rsidR="005464B5" w:rsidRDefault="001165C5" w:rsidP="00F41D4D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4572000</wp:posOffset>
                </wp:positionH>
                <wp:positionV relativeFrom="paragraph">
                  <wp:posOffset>282575</wp:posOffset>
                </wp:positionV>
                <wp:extent cx="276225" cy="7620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5in;margin-top:22.25pt;width:21.75pt;height: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" fillcolor="white [3201]" strokecolor="white [3212]" strokeweight="2pt"/>
            </w:pict>
          </mc:Fallback>
        </mc:AlternateContent>
      </w:r>
      <w:r w:rsidR="005464B5">
        <w:rPr>
          <w:noProof/>
        </w:rPr>
        <w:drawing>
          <wp:inline distT="0" distB="0" distL="0" distR="0">
            <wp:extent cx="6248400" cy="2506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D4D" w:rsidRDefault="00F41D4D" w:rsidP="00F41D4D">
      <w:pPr>
        <w:pStyle w:val="ListParagraph"/>
        <w:spacing w:after="200" w:line="276" w:lineRule="auto"/>
      </w:pPr>
    </w:p>
    <w:p w:rsidR="005464B5" w:rsidRDefault="005464B5" w:rsidP="005464B5">
      <w:pPr>
        <w:pStyle w:val="ListParagraph"/>
        <w:numPr>
          <w:ilvl w:val="0"/>
          <w:numId w:val="24"/>
        </w:numPr>
        <w:spacing w:after="200" w:line="276" w:lineRule="auto"/>
      </w:pPr>
      <w:r>
        <w:t>Enter all the detail of patient and click on “</w:t>
      </w:r>
      <w:r>
        <w:rPr>
          <w:i/>
        </w:rPr>
        <w:t>Create Person</w:t>
      </w:r>
      <w:r>
        <w:t>” button</w:t>
      </w:r>
    </w:p>
    <w:p w:rsidR="004703D9" w:rsidRDefault="00ED4123" w:rsidP="005464B5">
      <w:pPr>
        <w:pStyle w:val="ListParagraph"/>
        <w:numPr>
          <w:ilvl w:val="0"/>
          <w:numId w:val="24"/>
        </w:numPr>
        <w:spacing w:after="200" w:line="276" w:lineRule="auto"/>
      </w:pPr>
      <w:r>
        <w:t>Patient will then be created in the database</w:t>
      </w:r>
      <w:r w:rsidR="00A0688E">
        <w:t>.</w:t>
      </w:r>
    </w:p>
    <w:p w:rsidR="004703D9" w:rsidRDefault="004703D9">
      <w:pPr>
        <w:spacing w:after="200" w:line="276" w:lineRule="auto"/>
        <w:rPr>
          <w:rFonts w:ascii="Calibri" w:eastAsia="Calibri" w:hAnsi="Calibri" w:cs="Times New Roman"/>
        </w:rPr>
      </w:pPr>
      <w:r>
        <w:br w:type="page"/>
      </w:r>
    </w:p>
    <w:p w:rsidR="00ED4123" w:rsidRDefault="004703D9" w:rsidP="004703D9">
      <w:pPr>
        <w:spacing w:after="200" w:line="276" w:lineRule="auto"/>
      </w:pPr>
      <w:r>
        <w:lastRenderedPageBreak/>
        <w:t>The steps to add a provider (health worker) are as following:</w:t>
      </w:r>
    </w:p>
    <w:p w:rsidR="004703D9" w:rsidRDefault="004703D9" w:rsidP="004703D9">
      <w:pPr>
        <w:pStyle w:val="ListParagraph"/>
        <w:numPr>
          <w:ilvl w:val="0"/>
          <w:numId w:val="25"/>
        </w:numPr>
        <w:spacing w:after="200" w:line="276" w:lineRule="auto"/>
      </w:pPr>
      <w:r>
        <w:t>First go to “</w:t>
      </w:r>
      <w:r w:rsidRPr="00F41D4D">
        <w:rPr>
          <w:i/>
        </w:rPr>
        <w:t>Administrator</w:t>
      </w:r>
      <w:r>
        <w:t>” tab, as in the screenshot in previous page.</w:t>
      </w:r>
    </w:p>
    <w:p w:rsidR="004703D9" w:rsidRDefault="004703D9" w:rsidP="004703D9">
      <w:pPr>
        <w:pStyle w:val="ListParagraph"/>
        <w:numPr>
          <w:ilvl w:val="0"/>
          <w:numId w:val="25"/>
        </w:numPr>
        <w:spacing w:after="200" w:line="276" w:lineRule="auto"/>
      </w:pPr>
      <w:r>
        <w:t>Click on “</w:t>
      </w:r>
      <w:r>
        <w:rPr>
          <w:i/>
        </w:rPr>
        <w:t>Manage Providers</w:t>
      </w:r>
      <w:r>
        <w:t>” under heading “</w:t>
      </w:r>
      <w:r>
        <w:rPr>
          <w:i/>
        </w:rPr>
        <w:t>Providers</w:t>
      </w:r>
      <w:r>
        <w:t>”</w:t>
      </w:r>
    </w:p>
    <w:p w:rsidR="004703D9" w:rsidRDefault="004703D9" w:rsidP="004703D9">
      <w:pPr>
        <w:pStyle w:val="ListParagraph"/>
        <w:numPr>
          <w:ilvl w:val="0"/>
          <w:numId w:val="25"/>
        </w:numPr>
        <w:spacing w:after="200" w:line="276" w:lineRule="auto"/>
      </w:pPr>
      <w:r>
        <w:t>Below screen will appear with a link “</w:t>
      </w:r>
      <w:r>
        <w:rPr>
          <w:i/>
        </w:rPr>
        <w:t>Add Provider</w:t>
      </w:r>
      <w:r>
        <w:t>”</w:t>
      </w:r>
    </w:p>
    <w:p w:rsidR="004703D9" w:rsidRDefault="004703D9" w:rsidP="004703D9">
      <w:pPr>
        <w:pStyle w:val="ListParagraph"/>
        <w:spacing w:after="200" w:line="276" w:lineRule="auto"/>
      </w:pPr>
    </w:p>
    <w:p w:rsidR="004703D9" w:rsidRDefault="001165C5" w:rsidP="004703D9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4591050</wp:posOffset>
                </wp:positionH>
                <wp:positionV relativeFrom="paragraph">
                  <wp:posOffset>273685</wp:posOffset>
                </wp:positionV>
                <wp:extent cx="238125" cy="57150"/>
                <wp:effectExtent l="0" t="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57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style="position:absolute;margin-left:361.5pt;margin-top:21.55pt;width:18.75pt;height: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" fillcolor="white [3212]" strokecolor="white [3212]" strokeweight="2pt"/>
            </w:pict>
          </mc:Fallback>
        </mc:AlternateContent>
      </w:r>
      <w:r w:rsidR="004703D9">
        <w:rPr>
          <w:noProof/>
        </w:rPr>
        <w:drawing>
          <wp:inline distT="0" distB="0" distL="0" distR="0" wp14:anchorId="7C7B7520" wp14:editId="2749427D">
            <wp:extent cx="6240780" cy="3787140"/>
            <wp:effectExtent l="0" t="0" r="7620" b="3810"/>
            <wp:docPr id="21" name="Picture 21" title="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D9" w:rsidRDefault="004703D9" w:rsidP="004703D9">
      <w:pPr>
        <w:pStyle w:val="ListParagraph"/>
        <w:numPr>
          <w:ilvl w:val="0"/>
          <w:numId w:val="25"/>
        </w:numPr>
        <w:spacing w:after="200" w:line="276" w:lineRule="auto"/>
      </w:pPr>
      <w:r>
        <w:t>Click on the link “</w:t>
      </w:r>
      <w:r>
        <w:rPr>
          <w:i/>
        </w:rPr>
        <w:t>Add Provider</w:t>
      </w:r>
      <w:r>
        <w:t>”.</w:t>
      </w:r>
    </w:p>
    <w:p w:rsidR="004703D9" w:rsidRDefault="004703D9" w:rsidP="004703D9">
      <w:pPr>
        <w:pStyle w:val="ListParagraph"/>
        <w:numPr>
          <w:ilvl w:val="0"/>
          <w:numId w:val="25"/>
        </w:numPr>
        <w:spacing w:after="200" w:line="276" w:lineRule="auto"/>
      </w:pPr>
      <w:r>
        <w:t>Below screen will then appear.</w:t>
      </w:r>
    </w:p>
    <w:p w:rsidR="004703D9" w:rsidRDefault="004703D9" w:rsidP="004703D9">
      <w:pPr>
        <w:pStyle w:val="ListParagraph"/>
        <w:spacing w:after="200" w:line="276" w:lineRule="auto"/>
      </w:pPr>
    </w:p>
    <w:p w:rsidR="004703D9" w:rsidRDefault="00FD0F2B" w:rsidP="004703D9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4591050</wp:posOffset>
                </wp:positionH>
                <wp:positionV relativeFrom="paragraph">
                  <wp:posOffset>288290</wp:posOffset>
                </wp:positionV>
                <wp:extent cx="238125" cy="7620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26" style="position:absolute;margin-left:361.5pt;margin-top:22.7pt;width:18.75pt;height: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" fillcolor="white [3201]" strokecolor="white [3212]" strokeweight="2pt"/>
            </w:pict>
          </mc:Fallback>
        </mc:AlternateContent>
      </w:r>
      <w:r w:rsidR="004703D9">
        <w:rPr>
          <w:noProof/>
        </w:rPr>
        <w:drawing>
          <wp:inline distT="0" distB="0" distL="0" distR="0">
            <wp:extent cx="6278880" cy="25222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517" w:rsidRDefault="00027517" w:rsidP="009D6168">
      <w:pPr>
        <w:pStyle w:val="ListParagraph"/>
        <w:numPr>
          <w:ilvl w:val="0"/>
          <w:numId w:val="25"/>
        </w:numPr>
        <w:spacing w:after="200" w:line="276" w:lineRule="auto"/>
      </w:pPr>
      <w:r>
        <w:lastRenderedPageBreak/>
        <w:t>Enter all detail required.</w:t>
      </w:r>
    </w:p>
    <w:p w:rsidR="00027517" w:rsidRDefault="00027517" w:rsidP="009D6168">
      <w:pPr>
        <w:pStyle w:val="ListParagraph"/>
        <w:numPr>
          <w:ilvl w:val="0"/>
          <w:numId w:val="25"/>
        </w:numPr>
        <w:spacing w:after="200" w:line="276" w:lineRule="auto"/>
      </w:pPr>
      <w:r>
        <w:t>Developer</w:t>
      </w:r>
      <w:r w:rsidR="00B63CF8">
        <w:t xml:space="preserve"> can either give a new provider</w:t>
      </w:r>
      <w:r w:rsidR="00B63CF8">
        <w:rPr>
          <w:rFonts w:cstheme="minorHAnsi"/>
        </w:rPr>
        <w:t xml:space="preserve"> (health worker) </w:t>
      </w:r>
      <w:r>
        <w:t>name in “</w:t>
      </w:r>
      <w:r>
        <w:rPr>
          <w:i/>
        </w:rPr>
        <w:t>Provider</w:t>
      </w:r>
      <w:r>
        <w:t>” text box or provide an existing person name from the person table to link this provider</w:t>
      </w:r>
      <w:r w:rsidR="00B63CF8">
        <w:rPr>
          <w:rFonts w:cstheme="minorHAnsi"/>
        </w:rPr>
        <w:t xml:space="preserve"> (health worker)</w:t>
      </w:r>
      <w:r>
        <w:t xml:space="preserve"> with the given person.</w:t>
      </w:r>
    </w:p>
    <w:p w:rsidR="009D6168" w:rsidRDefault="00027517" w:rsidP="009D6168">
      <w:pPr>
        <w:pStyle w:val="ListParagraph"/>
        <w:numPr>
          <w:ilvl w:val="0"/>
          <w:numId w:val="25"/>
        </w:numPr>
        <w:spacing w:after="200" w:line="276" w:lineRule="auto"/>
      </w:pPr>
      <w:r>
        <w:t>C</w:t>
      </w:r>
      <w:r w:rsidR="009D6168">
        <w:t>lick on the “S</w:t>
      </w:r>
      <w:r w:rsidR="009D6168" w:rsidRPr="00027517">
        <w:rPr>
          <w:i/>
        </w:rPr>
        <w:t>ave</w:t>
      </w:r>
      <w:r w:rsidR="009D6168">
        <w:t>” button</w:t>
      </w:r>
    </w:p>
    <w:p w:rsidR="00027517" w:rsidRDefault="00027517" w:rsidP="009D6168">
      <w:pPr>
        <w:pStyle w:val="ListParagraph"/>
        <w:numPr>
          <w:ilvl w:val="0"/>
          <w:numId w:val="25"/>
        </w:numPr>
        <w:spacing w:after="200" w:line="276" w:lineRule="auto"/>
      </w:pPr>
      <w:r>
        <w:t>A new provider (health worker) will be created.</w:t>
      </w:r>
    </w:p>
    <w:p w:rsidR="00027517" w:rsidRDefault="00027517" w:rsidP="009D6168">
      <w:pPr>
        <w:pStyle w:val="ListParagraph"/>
        <w:numPr>
          <w:ilvl w:val="0"/>
          <w:numId w:val="25"/>
        </w:numPr>
        <w:spacing w:after="200" w:line="276" w:lineRule="auto"/>
      </w:pPr>
      <w:r>
        <w:t>To link a provider</w:t>
      </w:r>
      <w:r w:rsidR="00404257">
        <w:t xml:space="preserve"> </w:t>
      </w:r>
      <w:r w:rsidR="00404257">
        <w:rPr>
          <w:rFonts w:cstheme="minorHAnsi"/>
        </w:rPr>
        <w:t>(health worker)</w:t>
      </w:r>
      <w:r>
        <w:t xml:space="preserve"> with a person, follow the below steps</w:t>
      </w:r>
    </w:p>
    <w:p w:rsidR="00027517" w:rsidRDefault="00027517" w:rsidP="00027517">
      <w:pPr>
        <w:pStyle w:val="ListParagraph"/>
        <w:numPr>
          <w:ilvl w:val="1"/>
          <w:numId w:val="25"/>
        </w:numPr>
        <w:spacing w:after="200" w:line="276" w:lineRule="auto"/>
      </w:pPr>
      <w:r>
        <w:t>Create a new person</w:t>
      </w:r>
    </w:p>
    <w:p w:rsidR="00027517" w:rsidRDefault="00027517" w:rsidP="00027517">
      <w:pPr>
        <w:pStyle w:val="ListParagraph"/>
        <w:numPr>
          <w:ilvl w:val="1"/>
          <w:numId w:val="25"/>
        </w:numPr>
        <w:spacing w:after="200" w:line="276" w:lineRule="auto"/>
      </w:pPr>
      <w:r>
        <w:t>Go to “</w:t>
      </w:r>
      <w:r>
        <w:rPr>
          <w:i/>
        </w:rPr>
        <w:t>Manage Providers</w:t>
      </w:r>
      <w:r>
        <w:t>” from “</w:t>
      </w:r>
      <w:r>
        <w:rPr>
          <w:i/>
        </w:rPr>
        <w:t>Administrator</w:t>
      </w:r>
      <w:r>
        <w:t>” tab.</w:t>
      </w:r>
    </w:p>
    <w:p w:rsidR="00027517" w:rsidRDefault="00027517" w:rsidP="00027517">
      <w:pPr>
        <w:pStyle w:val="ListParagraph"/>
        <w:numPr>
          <w:ilvl w:val="1"/>
          <w:numId w:val="25"/>
        </w:numPr>
        <w:spacing w:after="200" w:line="276" w:lineRule="auto"/>
      </w:pPr>
      <w:r>
        <w:t>The list of all providers</w:t>
      </w:r>
      <w:r w:rsidR="004603CF">
        <w:t xml:space="preserve"> </w:t>
      </w:r>
      <w:r w:rsidR="004603CF">
        <w:rPr>
          <w:rFonts w:cstheme="minorHAnsi"/>
        </w:rPr>
        <w:t>(health workers)</w:t>
      </w:r>
      <w:r>
        <w:t xml:space="preserve"> will appear.</w:t>
      </w:r>
    </w:p>
    <w:p w:rsidR="00027517" w:rsidRDefault="00027517" w:rsidP="00027517">
      <w:pPr>
        <w:pStyle w:val="ListParagraph"/>
        <w:numPr>
          <w:ilvl w:val="1"/>
          <w:numId w:val="25"/>
        </w:numPr>
        <w:spacing w:after="200" w:line="276" w:lineRule="auto"/>
      </w:pPr>
      <w:r>
        <w:t>Click on the provider</w:t>
      </w:r>
      <w:r w:rsidR="00E325F8">
        <w:rPr>
          <w:rFonts w:cstheme="minorHAnsi"/>
        </w:rPr>
        <w:t xml:space="preserve"> (health worker)</w:t>
      </w:r>
      <w:r>
        <w:t xml:space="preserve"> that has to be linked with the new person</w:t>
      </w:r>
    </w:p>
    <w:p w:rsidR="00027517" w:rsidRDefault="00CA6EA4" w:rsidP="00027517">
      <w:pPr>
        <w:pStyle w:val="ListParagraph"/>
        <w:numPr>
          <w:ilvl w:val="1"/>
          <w:numId w:val="25"/>
        </w:numPr>
        <w:spacing w:after="200" w:line="276" w:lineRule="auto"/>
      </w:pPr>
      <w:r>
        <w:t xml:space="preserve">Below </w:t>
      </w:r>
      <w:r w:rsidR="00027517">
        <w:t>page appears with a link “</w:t>
      </w:r>
      <w:r w:rsidR="00027517" w:rsidRPr="00027517">
        <w:rPr>
          <w:i/>
        </w:rPr>
        <w:t>Link to Person</w:t>
      </w:r>
      <w:r w:rsidR="00027517">
        <w:t>”</w:t>
      </w:r>
    </w:p>
    <w:p w:rsidR="00CA6EA4" w:rsidRDefault="00CA6EA4" w:rsidP="00CA6EA4">
      <w:pPr>
        <w:pStyle w:val="ListParagraph"/>
        <w:spacing w:after="200" w:line="276" w:lineRule="auto"/>
        <w:ind w:left="1440"/>
      </w:pPr>
    </w:p>
    <w:p w:rsidR="00CA6EA4" w:rsidRDefault="00D70633" w:rsidP="00CA6EA4">
      <w:pPr>
        <w:pStyle w:val="ListParagraph"/>
        <w:spacing w:after="200" w:line="276" w:lineRule="auto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4743450</wp:posOffset>
                </wp:positionH>
                <wp:positionV relativeFrom="paragraph">
                  <wp:posOffset>241300</wp:posOffset>
                </wp:positionV>
                <wp:extent cx="161925" cy="66675"/>
                <wp:effectExtent l="0" t="0" r="28575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666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26" style="position:absolute;margin-left:373.5pt;margin-top:19pt;width:12.75pt;height:5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" fillcolor="white [3201]" strokecolor="white [3212]" strokeweight="2pt"/>
            </w:pict>
          </mc:Fallback>
        </mc:AlternateContent>
      </w:r>
      <w:r w:rsidR="00CA6EA4">
        <w:rPr>
          <w:noProof/>
        </w:rPr>
        <w:drawing>
          <wp:inline distT="0" distB="0" distL="0" distR="0">
            <wp:extent cx="5791200" cy="27965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A4" w:rsidRDefault="00CA6EA4" w:rsidP="00CA6EA4">
      <w:pPr>
        <w:pStyle w:val="ListParagraph"/>
        <w:numPr>
          <w:ilvl w:val="1"/>
          <w:numId w:val="25"/>
        </w:numPr>
        <w:spacing w:after="200" w:line="276" w:lineRule="auto"/>
      </w:pPr>
      <w:r>
        <w:t>Click on the link “</w:t>
      </w:r>
      <w:r w:rsidRPr="00CA6EA4">
        <w:rPr>
          <w:i/>
        </w:rPr>
        <w:t>Link to person</w:t>
      </w:r>
      <w:r>
        <w:t>”</w:t>
      </w:r>
    </w:p>
    <w:p w:rsidR="00CA6EA4" w:rsidRDefault="00CA6EA4" w:rsidP="00CA6EA4">
      <w:pPr>
        <w:pStyle w:val="ListParagraph"/>
        <w:numPr>
          <w:ilvl w:val="1"/>
          <w:numId w:val="25"/>
        </w:numPr>
        <w:spacing w:after="200" w:line="276" w:lineRule="auto"/>
      </w:pPr>
      <w:r>
        <w:t>Enter the name of new person and click on “</w:t>
      </w:r>
      <w:r w:rsidRPr="00CA6EA4">
        <w:rPr>
          <w:i/>
        </w:rPr>
        <w:t>Save</w:t>
      </w:r>
      <w:r>
        <w:t>” button.</w:t>
      </w:r>
    </w:p>
    <w:p w:rsidR="00CA6EA4" w:rsidRDefault="00CA6EA4" w:rsidP="00CA6EA4">
      <w:pPr>
        <w:pStyle w:val="ListParagraph"/>
        <w:numPr>
          <w:ilvl w:val="1"/>
          <w:numId w:val="25"/>
        </w:numPr>
        <w:spacing w:after="200" w:line="276" w:lineRule="auto"/>
      </w:pPr>
      <w:r>
        <w:t>This will map provider</w:t>
      </w:r>
      <w:r w:rsidR="006A33D6">
        <w:t xml:space="preserve"> </w:t>
      </w:r>
      <w:r w:rsidR="006A33D6">
        <w:rPr>
          <w:rFonts w:cstheme="minorHAnsi"/>
        </w:rPr>
        <w:t>(health worker)</w:t>
      </w:r>
      <w:r>
        <w:t xml:space="preserve"> with person. Person ID will be saved in provider table.</w:t>
      </w:r>
    </w:p>
    <w:p w:rsidR="00CA6EA4" w:rsidRDefault="00CA6EA4" w:rsidP="00CA6EA4">
      <w:pPr>
        <w:pStyle w:val="ListParagraph"/>
        <w:spacing w:after="200" w:line="276" w:lineRule="auto"/>
        <w:ind w:left="1440"/>
      </w:pPr>
    </w:p>
    <w:p w:rsidR="00CA6EA4" w:rsidRDefault="00CA6EA4" w:rsidP="00CA6EA4">
      <w:pPr>
        <w:pStyle w:val="ListParagraph"/>
        <w:spacing w:after="200" w:line="276" w:lineRule="auto"/>
      </w:pPr>
    </w:p>
    <w:p w:rsidR="00CA6EA4" w:rsidRPr="00CA6EA4" w:rsidRDefault="00CA6EA4" w:rsidP="00CA6EA4">
      <w:pPr>
        <w:pStyle w:val="ListParagraph"/>
        <w:spacing w:after="200" w:line="276" w:lineRule="auto"/>
        <w:ind w:left="0"/>
      </w:pPr>
      <w:r>
        <w:rPr>
          <w:b/>
          <w:u w:val="single"/>
        </w:rPr>
        <w:t xml:space="preserve">Note: </w:t>
      </w:r>
      <w:r>
        <w:t xml:space="preserve"> If developer </w:t>
      </w:r>
      <w:r w:rsidR="004C21BB">
        <w:t>want</w:t>
      </w:r>
      <w:r w:rsidR="00F00AF9">
        <w:t>s</w:t>
      </w:r>
      <w:r w:rsidR="004C21BB">
        <w:t xml:space="preserve"> to </w:t>
      </w:r>
      <w:r>
        <w:t>populate data directly into DB tables, then the ER diagram needs to be referred for all foreign key dependencies.</w:t>
      </w:r>
    </w:p>
    <w:p w:rsidR="00CA6EA4" w:rsidRDefault="00CA6EA4" w:rsidP="00CA6EA4">
      <w:pPr>
        <w:spacing w:after="200" w:line="276" w:lineRule="auto"/>
      </w:pPr>
    </w:p>
    <w:p w:rsidR="00633614" w:rsidRPr="00633614" w:rsidRDefault="00633614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 w:rsidRPr="00633614">
        <w:rPr>
          <w:u w:val="single"/>
        </w:rPr>
        <w:br w:type="page"/>
      </w:r>
    </w:p>
    <w:p w:rsidR="00B724B3" w:rsidRDefault="003F3215" w:rsidP="00B724B3">
      <w:pPr>
        <w:pStyle w:val="Heading1"/>
        <w:numPr>
          <w:ilvl w:val="0"/>
          <w:numId w:val="4"/>
        </w:numPr>
        <w:spacing w:line="276" w:lineRule="auto"/>
      </w:pPr>
      <w:r>
        <w:lastRenderedPageBreak/>
        <w:t>Adding</w:t>
      </w:r>
      <w:r w:rsidR="00B724B3">
        <w:t xml:space="preserve"> jar of the new module</w:t>
      </w:r>
      <w:r w:rsidR="009A301B">
        <w:t xml:space="preserve"> into </w:t>
      </w:r>
      <w:r w:rsidR="00455DBF">
        <w:t>MOTECH</w:t>
      </w:r>
      <w:r w:rsidR="009A301B">
        <w:t xml:space="preserve"> Core Platform</w:t>
      </w:r>
    </w:p>
    <w:p w:rsidR="00B724B3" w:rsidRPr="00B724B3" w:rsidRDefault="00B724B3" w:rsidP="00B724B3"/>
    <w:p w:rsidR="00B724B3" w:rsidRDefault="00B724B3" w:rsidP="00B724B3">
      <w:pPr>
        <w:spacing w:line="276" w:lineRule="auto"/>
      </w:pPr>
      <w:r>
        <w:t>To create a new module, follow</w:t>
      </w:r>
      <w:r w:rsidR="000C526B">
        <w:t>ing links can be referred</w:t>
      </w:r>
      <w:r>
        <w:t>:</w:t>
      </w:r>
    </w:p>
    <w:p w:rsidR="00B724B3" w:rsidRDefault="00196962" w:rsidP="00B724B3">
      <w:pPr>
        <w:pStyle w:val="ListParagraph"/>
        <w:numPr>
          <w:ilvl w:val="0"/>
          <w:numId w:val="6"/>
        </w:numPr>
        <w:spacing w:after="200" w:line="276" w:lineRule="auto"/>
      </w:pPr>
      <w:hyperlink r:id="rId32" w:history="1">
        <w:r w:rsidR="00B724B3" w:rsidRPr="00E36406">
          <w:rPr>
            <w:rStyle w:val="Hyperlink"/>
          </w:rPr>
          <w:t>https://docs.google.com/document/d/1uslp8H1uHDuw-rpZ9vLb0bX8zwdgqUAaMjvOcVHKXF4/edit</w:t>
        </w:r>
      </w:hyperlink>
    </w:p>
    <w:p w:rsidR="00B724B3" w:rsidRPr="00610FE4" w:rsidRDefault="00196962" w:rsidP="00B724B3">
      <w:pPr>
        <w:pStyle w:val="ListParagraph"/>
        <w:numPr>
          <w:ilvl w:val="0"/>
          <w:numId w:val="6"/>
        </w:numPr>
        <w:spacing w:after="200" w:line="276" w:lineRule="auto"/>
        <w:rPr>
          <w:rStyle w:val="Hyperlink"/>
          <w:color w:val="auto"/>
          <w:u w:val="none"/>
        </w:rPr>
      </w:pPr>
      <w:hyperlink r:id="rId33" w:history="1">
        <w:r w:rsidR="00B724B3" w:rsidRPr="00E36406">
          <w:rPr>
            <w:rStyle w:val="Hyperlink"/>
          </w:rPr>
          <w:t>http://docs.</w:t>
        </w:r>
        <w:r w:rsidR="00455DBF">
          <w:rPr>
            <w:rStyle w:val="Hyperlink"/>
          </w:rPr>
          <w:t>MOTECH</w:t>
        </w:r>
        <w:r w:rsidR="00B724B3" w:rsidRPr="00E36406">
          <w:rPr>
            <w:rStyle w:val="Hyperlink"/>
          </w:rPr>
          <w:t>project.org/en/latest/get_started/archetype.html</w:t>
        </w:r>
      </w:hyperlink>
    </w:p>
    <w:p w:rsidR="00B724B3" w:rsidRDefault="00B724B3" w:rsidP="00B724B3">
      <w:pPr>
        <w:pStyle w:val="ListParagraph"/>
        <w:spacing w:after="200" w:line="276" w:lineRule="auto"/>
        <w:ind w:left="360"/>
        <w:rPr>
          <w:rStyle w:val="Hyperlink"/>
        </w:rPr>
      </w:pPr>
    </w:p>
    <w:p w:rsidR="00B724B3" w:rsidRPr="00D42F1A" w:rsidRDefault="00B724B3" w:rsidP="00B724B3">
      <w:pPr>
        <w:pStyle w:val="ListParagraph"/>
        <w:spacing w:after="200" w:line="276" w:lineRule="auto"/>
        <w:ind w:left="0"/>
      </w:pPr>
      <w:r>
        <w:t xml:space="preserve">To add </w:t>
      </w:r>
      <w:r w:rsidR="007B1EC2">
        <w:t>the new</w:t>
      </w:r>
      <w:r>
        <w:t xml:space="preserve"> module into </w:t>
      </w:r>
      <w:r w:rsidR="00455DBF">
        <w:t>MOTECH</w:t>
      </w:r>
      <w:r>
        <w:t xml:space="preserve">, please refer </w:t>
      </w:r>
      <w:r w:rsidR="00595D71">
        <w:t>the</w:t>
      </w:r>
      <w:r w:rsidR="00D42F1A">
        <w:t xml:space="preserve"> </w:t>
      </w:r>
      <w:r w:rsidR="00D42F1A" w:rsidRPr="00FA6B14">
        <w:t>document</w:t>
      </w:r>
      <w:r w:rsidR="00D42F1A" w:rsidRPr="00D42F1A">
        <w:rPr>
          <w:b/>
        </w:rPr>
        <w:t xml:space="preserve"> ‘Ford mHealth - Steps to setup </w:t>
      </w:r>
      <w:r w:rsidR="00455DBF">
        <w:rPr>
          <w:b/>
        </w:rPr>
        <w:t>MOTECH</w:t>
      </w:r>
      <w:r w:rsidR="00D42F1A" w:rsidRPr="00D42F1A">
        <w:rPr>
          <w:b/>
        </w:rPr>
        <w:t xml:space="preserve"> Backend.docx’</w:t>
      </w:r>
      <w:r w:rsidR="00D42F1A">
        <w:rPr>
          <w:b/>
        </w:rPr>
        <w:t>.</w:t>
      </w:r>
    </w:p>
    <w:p w:rsidR="005D0520" w:rsidRDefault="005D0520" w:rsidP="00B724B3">
      <w:pPr>
        <w:spacing w:line="276" w:lineRule="auto"/>
        <w:rPr>
          <w:rFonts w:cstheme="minorHAnsi"/>
        </w:rPr>
      </w:pPr>
      <w:r>
        <w:rPr>
          <w:rFonts w:cstheme="minorHAnsi"/>
        </w:rPr>
        <w:t xml:space="preserve">Below source artifacts are provided for developer usage and reference – </w:t>
      </w:r>
    </w:p>
    <w:p w:rsidR="005D0520" w:rsidRDefault="00D42F1A" w:rsidP="005D0520">
      <w:pPr>
        <w:pStyle w:val="ListParagraph"/>
        <w:numPr>
          <w:ilvl w:val="0"/>
          <w:numId w:val="22"/>
        </w:numPr>
        <w:spacing w:line="276" w:lineRule="auto"/>
        <w:rPr>
          <w:rFonts w:cstheme="minorHAnsi"/>
        </w:rPr>
      </w:pPr>
      <w:r w:rsidRPr="005D0520">
        <w:rPr>
          <w:rFonts w:cstheme="minorHAnsi"/>
        </w:rPr>
        <w:t xml:space="preserve">Jar </w:t>
      </w:r>
      <w:r w:rsidR="005D0520">
        <w:rPr>
          <w:rFonts w:cstheme="minorHAnsi"/>
        </w:rPr>
        <w:t xml:space="preserve">file </w:t>
      </w:r>
      <w:r w:rsidRPr="005D0520">
        <w:rPr>
          <w:rFonts w:cstheme="minorHAnsi"/>
        </w:rPr>
        <w:t>‘</w:t>
      </w:r>
      <w:r w:rsidRPr="005D0520">
        <w:rPr>
          <w:rFonts w:cstheme="minorHAnsi"/>
          <w:b/>
        </w:rPr>
        <w:t>mHealthDataInterface-0.1-SNAPSHOT.jar</w:t>
      </w:r>
      <w:r w:rsidRPr="005D0520">
        <w:rPr>
          <w:rFonts w:cstheme="minorHAnsi"/>
        </w:rPr>
        <w:t xml:space="preserve"> ’</w:t>
      </w:r>
    </w:p>
    <w:p w:rsidR="005D0520" w:rsidRPr="005D0520" w:rsidRDefault="00D42F1A" w:rsidP="005D0520">
      <w:pPr>
        <w:pStyle w:val="ListParagraph"/>
        <w:numPr>
          <w:ilvl w:val="0"/>
          <w:numId w:val="22"/>
        </w:numPr>
        <w:spacing w:line="276" w:lineRule="auto"/>
        <w:rPr>
          <w:rFonts w:cstheme="minorHAnsi"/>
        </w:rPr>
      </w:pPr>
      <w:r w:rsidRPr="005D0520">
        <w:rPr>
          <w:rFonts w:cstheme="minorHAnsi"/>
        </w:rPr>
        <w:t>‘</w:t>
      </w:r>
      <w:proofErr w:type="spellStart"/>
      <w:r w:rsidRPr="005D0520">
        <w:rPr>
          <w:rFonts w:cstheme="minorHAnsi"/>
          <w:b/>
        </w:rPr>
        <w:t>mHealthDataInterface</w:t>
      </w:r>
      <w:proofErr w:type="spellEnd"/>
      <w:r w:rsidRPr="005D0520">
        <w:rPr>
          <w:rFonts w:cstheme="minorHAnsi"/>
          <w:b/>
        </w:rPr>
        <w:t>’</w:t>
      </w:r>
      <w:r w:rsidRPr="005D0520">
        <w:rPr>
          <w:rFonts w:cstheme="minorHAnsi"/>
        </w:rPr>
        <w:t xml:space="preserve"> module source code </w:t>
      </w:r>
    </w:p>
    <w:p w:rsidR="00D42F1A" w:rsidRDefault="00D42F1A" w:rsidP="00B724B3">
      <w:pPr>
        <w:spacing w:line="276" w:lineRule="auto"/>
        <w:rPr>
          <w:rFonts w:cstheme="minorHAnsi"/>
        </w:rPr>
      </w:pPr>
      <w:r>
        <w:rPr>
          <w:rFonts w:cstheme="minorHAnsi"/>
        </w:rPr>
        <w:t xml:space="preserve">Once the </w:t>
      </w:r>
      <w:r w:rsidR="00455DBF">
        <w:rPr>
          <w:rFonts w:cstheme="minorHAnsi"/>
        </w:rPr>
        <w:t>MOTECH</w:t>
      </w:r>
      <w:r>
        <w:rPr>
          <w:rFonts w:cstheme="minorHAnsi"/>
        </w:rPr>
        <w:t xml:space="preserve"> is setup in local environment, either the module can be imported </w:t>
      </w:r>
      <w:r w:rsidR="00457879">
        <w:rPr>
          <w:rFonts w:cstheme="minorHAnsi"/>
        </w:rPr>
        <w:t>to the development platform and compiled/e</w:t>
      </w:r>
      <w:r w:rsidR="008C00B0">
        <w:rPr>
          <w:rFonts w:cstheme="minorHAnsi"/>
        </w:rPr>
        <w:t xml:space="preserve">xecuted </w:t>
      </w:r>
      <w:r>
        <w:rPr>
          <w:rFonts w:cstheme="minorHAnsi"/>
        </w:rPr>
        <w:t xml:space="preserve">to create a new jar same as provided. </w:t>
      </w:r>
      <w:r w:rsidR="00457879">
        <w:rPr>
          <w:rFonts w:cstheme="minorHAnsi"/>
        </w:rPr>
        <w:t xml:space="preserve"> Or, the jar provided can be directly used in running local setup </w:t>
      </w:r>
      <w:r w:rsidR="008C00B0">
        <w:rPr>
          <w:rFonts w:cstheme="minorHAnsi"/>
        </w:rPr>
        <w:t xml:space="preserve">of MOTECH </w:t>
      </w:r>
      <w:r w:rsidR="00457879">
        <w:rPr>
          <w:rFonts w:cstheme="minorHAnsi"/>
        </w:rPr>
        <w:t>for immediate use.</w:t>
      </w:r>
    </w:p>
    <w:p w:rsidR="00B724B3" w:rsidRDefault="00D42F1A" w:rsidP="00B724B3">
      <w:pPr>
        <w:spacing w:line="276" w:lineRule="auto"/>
        <w:rPr>
          <w:rFonts w:cstheme="minorHAnsi"/>
        </w:rPr>
      </w:pPr>
      <w:r>
        <w:rPr>
          <w:rFonts w:cstheme="minorHAnsi"/>
        </w:rPr>
        <w:t>F</w:t>
      </w:r>
      <w:r w:rsidR="00B724B3">
        <w:rPr>
          <w:rFonts w:cstheme="minorHAnsi"/>
        </w:rPr>
        <w:t xml:space="preserve">ollowing steps can be followed to install </w:t>
      </w:r>
      <w:r w:rsidR="00932A0C">
        <w:rPr>
          <w:rFonts w:cstheme="minorHAnsi"/>
        </w:rPr>
        <w:t>the</w:t>
      </w:r>
      <w:r w:rsidR="00B724B3">
        <w:rPr>
          <w:rFonts w:cstheme="minorHAnsi"/>
        </w:rPr>
        <w:t xml:space="preserve"> jar, so that the module gets added to the </w:t>
      </w:r>
      <w:r w:rsidR="00455DBF">
        <w:rPr>
          <w:rFonts w:cstheme="minorHAnsi"/>
        </w:rPr>
        <w:t>MOTECH</w:t>
      </w:r>
      <w:r w:rsidR="008C00B0">
        <w:rPr>
          <w:rFonts w:cstheme="minorHAnsi"/>
        </w:rPr>
        <w:t xml:space="preserve"> backend – </w:t>
      </w:r>
    </w:p>
    <w:p w:rsidR="00B724B3" w:rsidRDefault="00B724B3" w:rsidP="00B724B3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Login to the </w:t>
      </w:r>
      <w:r w:rsidR="00455DBF">
        <w:t>MOTECH</w:t>
      </w:r>
      <w:r>
        <w:t xml:space="preserve"> Portal and go to “</w:t>
      </w:r>
      <w:r>
        <w:rPr>
          <w:i/>
        </w:rPr>
        <w:t>Admin &gt;&gt; Manage Modules</w:t>
      </w:r>
      <w:r>
        <w:t>”.</w:t>
      </w:r>
    </w:p>
    <w:p w:rsidR="00B724B3" w:rsidRDefault="00B724B3" w:rsidP="00B724B3">
      <w:pPr>
        <w:pStyle w:val="ListParagraph"/>
        <w:numPr>
          <w:ilvl w:val="0"/>
          <w:numId w:val="13"/>
        </w:numPr>
        <w:spacing w:after="200" w:line="276" w:lineRule="auto"/>
      </w:pPr>
      <w:r>
        <w:t>In the field “</w:t>
      </w:r>
      <w:r>
        <w:rPr>
          <w:i/>
        </w:rPr>
        <w:t>Install Module From</w:t>
      </w:r>
      <w:r>
        <w:t>”, select from the dropdown “</w:t>
      </w:r>
      <w:r w:rsidRPr="00C9300C">
        <w:rPr>
          <w:i/>
        </w:rPr>
        <w:t>File</w:t>
      </w:r>
      <w:r>
        <w:t>” (highlighted in the screenshot below)</w:t>
      </w:r>
    </w:p>
    <w:p w:rsidR="00B724B3" w:rsidRDefault="00B724B3" w:rsidP="00B724B3">
      <w:pPr>
        <w:pStyle w:val="ListParagraph"/>
        <w:numPr>
          <w:ilvl w:val="0"/>
          <w:numId w:val="13"/>
        </w:numPr>
        <w:spacing w:after="200" w:line="276" w:lineRule="auto"/>
      </w:pPr>
      <w:r>
        <w:t>Click on “</w:t>
      </w:r>
      <w:r w:rsidRPr="006D7BBF">
        <w:rPr>
          <w:i/>
        </w:rPr>
        <w:t>Select file</w:t>
      </w:r>
      <w:r>
        <w:t>” button. Browse and select the jar file created</w:t>
      </w:r>
    </w:p>
    <w:p w:rsidR="00B724B3" w:rsidRDefault="00B724B3" w:rsidP="00B724B3">
      <w:pPr>
        <w:pStyle w:val="ListParagraph"/>
        <w:numPr>
          <w:ilvl w:val="0"/>
          <w:numId w:val="13"/>
        </w:numPr>
        <w:spacing w:after="200" w:line="276" w:lineRule="auto"/>
      </w:pPr>
      <w:r>
        <w:t>Click on the “</w:t>
      </w:r>
      <w:r>
        <w:rPr>
          <w:i/>
        </w:rPr>
        <w:t>Install or Update</w:t>
      </w:r>
      <w:r>
        <w:t>” button.</w:t>
      </w:r>
    </w:p>
    <w:p w:rsidR="00B724B3" w:rsidRDefault="00B724B3" w:rsidP="00B724B3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The module will be then added into the </w:t>
      </w:r>
      <w:r w:rsidR="00455DBF">
        <w:t>MOTECH</w:t>
      </w:r>
      <w:r>
        <w:t xml:space="preserve"> core and visible in the module list, as shown in the below screenshot</w:t>
      </w:r>
      <w:r w:rsidR="008C00B0">
        <w:t xml:space="preserve"> –</w:t>
      </w:r>
    </w:p>
    <w:p w:rsidR="008C00B0" w:rsidRDefault="008C00B0" w:rsidP="008C00B0">
      <w:pPr>
        <w:pStyle w:val="ListParagraph"/>
        <w:spacing w:after="200" w:line="276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BEB810" wp14:editId="7EA7EF09">
            <wp:simplePos x="0" y="0"/>
            <wp:positionH relativeFrom="margin">
              <wp:posOffset>219075</wp:posOffset>
            </wp:positionH>
            <wp:positionV relativeFrom="margin">
              <wp:posOffset>5372100</wp:posOffset>
            </wp:positionV>
            <wp:extent cx="5380355" cy="3076575"/>
            <wp:effectExtent l="0" t="0" r="0" b="9525"/>
            <wp:wrapSquare wrapText="bothSides"/>
            <wp:docPr id="2" name="Picture 2" descr="C:\Users\gousia.l\Desktop\26th\Screenshot from 2014-09-26 09_35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usia.l\Desktop\26th\Screenshot from 2014-09-26 09_35_1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00B0" w:rsidRDefault="008C00B0" w:rsidP="008C00B0">
      <w:pPr>
        <w:spacing w:after="200" w:line="276" w:lineRule="auto"/>
        <w:ind w:left="360"/>
      </w:pPr>
    </w:p>
    <w:p w:rsidR="00B724B3" w:rsidRDefault="00B724B3" w:rsidP="00B724B3">
      <w:pPr>
        <w:pStyle w:val="ListParagraph"/>
        <w:spacing w:after="200" w:line="276" w:lineRule="auto"/>
      </w:pPr>
    </w:p>
    <w:p w:rsidR="00B724B3" w:rsidRDefault="00B724B3" w:rsidP="00B724B3">
      <w:pPr>
        <w:pStyle w:val="ListParagraph"/>
        <w:spacing w:after="200" w:line="276" w:lineRule="auto"/>
      </w:pPr>
    </w:p>
    <w:p w:rsidR="00B724B3" w:rsidRDefault="00B724B3" w:rsidP="009A06D6">
      <w:pPr>
        <w:spacing w:line="276" w:lineRule="auto"/>
        <w:rPr>
          <w:rFonts w:cstheme="minorHAnsi"/>
        </w:rPr>
      </w:pPr>
    </w:p>
    <w:p w:rsidR="00F82A8B" w:rsidRDefault="00F82A8B">
      <w:pPr>
        <w:spacing w:after="200" w:line="276" w:lineRule="auto"/>
        <w:rPr>
          <w:rFonts w:cstheme="minorHAnsi"/>
        </w:rPr>
      </w:pPr>
      <w:r>
        <w:rPr>
          <w:rFonts w:cstheme="minorHAnsi"/>
        </w:rPr>
        <w:br w:type="page"/>
      </w:r>
    </w:p>
    <w:p w:rsidR="004A4A27" w:rsidRDefault="0022497B" w:rsidP="00E35F51">
      <w:pPr>
        <w:pStyle w:val="Heading1"/>
        <w:numPr>
          <w:ilvl w:val="0"/>
          <w:numId w:val="4"/>
        </w:numPr>
        <w:spacing w:line="276" w:lineRule="auto"/>
      </w:pPr>
      <w:r>
        <w:lastRenderedPageBreak/>
        <w:t>APIs Exposed</w:t>
      </w:r>
      <w:r w:rsidR="00C40A00">
        <w:t xml:space="preserve"> From </w:t>
      </w:r>
      <w:proofErr w:type="spellStart"/>
      <w:r w:rsidR="008C00B0">
        <w:t>mHealthDataInterface</w:t>
      </w:r>
      <w:proofErr w:type="spellEnd"/>
      <w:r w:rsidR="00C40A00">
        <w:t xml:space="preserve"> Module on </w:t>
      </w:r>
      <w:r w:rsidR="00455DBF">
        <w:t>MOTECH</w:t>
      </w:r>
    </w:p>
    <w:p w:rsidR="00B32DDF" w:rsidRPr="00B32DDF" w:rsidRDefault="00B32DDF" w:rsidP="00B32DDF">
      <w:pPr>
        <w:spacing w:line="240" w:lineRule="auto"/>
      </w:pPr>
    </w:p>
    <w:p w:rsidR="00C40A00" w:rsidRPr="00D7357C" w:rsidRDefault="00AD1B76" w:rsidP="009A06D6">
      <w:pPr>
        <w:spacing w:line="276" w:lineRule="auto"/>
        <w:rPr>
          <w:b/>
        </w:rPr>
      </w:pPr>
      <w:r>
        <w:rPr>
          <w:b/>
        </w:rPr>
        <w:t>S</w:t>
      </w:r>
      <w:r w:rsidR="001976F9">
        <w:rPr>
          <w:b/>
        </w:rPr>
        <w:t xml:space="preserve">et of APIs are listed below along with ref </w:t>
      </w:r>
      <w:proofErr w:type="spellStart"/>
      <w:proofErr w:type="gramStart"/>
      <w:r w:rsidR="001976F9">
        <w:rPr>
          <w:b/>
        </w:rPr>
        <w:t>url</w:t>
      </w:r>
      <w:proofErr w:type="spellEnd"/>
      <w:r w:rsidR="001976F9">
        <w:rPr>
          <w:b/>
        </w:rPr>
        <w:t xml:space="preserve"> :</w:t>
      </w:r>
      <w:proofErr w:type="gramEnd"/>
    </w:p>
    <w:p w:rsidR="00C40A00" w:rsidRDefault="00C40A00" w:rsidP="009A06D6">
      <w:pPr>
        <w:pStyle w:val="ListParagraph"/>
        <w:numPr>
          <w:ilvl w:val="0"/>
          <w:numId w:val="11"/>
        </w:numPr>
        <w:spacing w:line="276" w:lineRule="auto"/>
        <w:rPr>
          <w:b/>
          <w:i/>
        </w:rPr>
      </w:pPr>
      <w:proofErr w:type="spellStart"/>
      <w:r w:rsidRPr="007A1D16">
        <w:rPr>
          <w:b/>
          <w:i/>
        </w:rPr>
        <w:t>verifyHealthWorker</w:t>
      </w:r>
      <w:proofErr w:type="spellEnd"/>
      <w:r w:rsidRPr="007A1D16">
        <w:rPr>
          <w:b/>
          <w:i/>
        </w:rPr>
        <w:t>(</w:t>
      </w:r>
      <w:r w:rsidR="007A1D16">
        <w:rPr>
          <w:b/>
          <w:i/>
        </w:rPr>
        <w:t xml:space="preserve"> </w:t>
      </w:r>
      <w:r w:rsidRPr="007A1D16">
        <w:rPr>
          <w:b/>
          <w:i/>
        </w:rPr>
        <w:t>)</w:t>
      </w:r>
    </w:p>
    <w:p w:rsidR="00CF25BD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Pr="00CF25BD">
        <w:rPr>
          <w:b/>
          <w:i/>
        </w:rPr>
        <w:t>/</w:t>
      </w:r>
      <w:proofErr w:type="spellStart"/>
      <w:r w:rsidRPr="00CF25BD">
        <w:rPr>
          <w:b/>
          <w:i/>
        </w:rPr>
        <w:t>verifyHealthWorker</w:t>
      </w:r>
      <w:proofErr w:type="spellEnd"/>
      <w:r w:rsidRPr="00CF25BD">
        <w:rPr>
          <w:b/>
          <w:i/>
        </w:rPr>
        <w:t>/{</w:t>
      </w:r>
      <w:proofErr w:type="spellStart"/>
      <w:r w:rsidRPr="00CF25BD">
        <w:rPr>
          <w:b/>
          <w:i/>
        </w:rPr>
        <w:t>healthWorkerId</w:t>
      </w:r>
      <w:proofErr w:type="spellEnd"/>
      <w:r w:rsidRPr="00CF25BD">
        <w:rPr>
          <w:b/>
          <w:i/>
        </w:rPr>
        <w:t>}</w:t>
      </w:r>
    </w:p>
    <w:p w:rsidR="004816FD" w:rsidRPr="007A1D16" w:rsidRDefault="004816FD" w:rsidP="00CF25BD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C40A00" w:rsidRPr="00447EB8" w:rsidTr="008D22A9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C40A00" w:rsidRPr="007C05CB" w:rsidRDefault="00C40A00" w:rsidP="009A06D6">
            <w:pPr>
              <w:spacing w:line="276" w:lineRule="auto"/>
              <w:rPr>
                <w:b/>
                <w:color w:val="FFFFFF" w:themeColor="background1"/>
              </w:rPr>
            </w:pPr>
            <w:proofErr w:type="spellStart"/>
            <w:r w:rsidRPr="007C05CB">
              <w:rPr>
                <w:b/>
              </w:rPr>
              <w:t>verifyHealthWorker</w:t>
            </w:r>
            <w:proofErr w:type="spellEnd"/>
          </w:p>
        </w:tc>
      </w:tr>
      <w:tr w:rsidR="00C40A00" w:rsidTr="008D22A9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4D4973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</w:t>
            </w:r>
            <w:r w:rsidR="00C40A00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- REST/SOAP API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Verify health worker’s credentials from </w:t>
            </w:r>
            <w:r w:rsidR="00455DBF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MOTECH</w:t>
            </w: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using http REST API.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  <w:tcBorders>
              <w:bottom w:val="single" w:sz="4" w:space="0" w:color="000000" w:themeColor="text1"/>
            </w:tcBorders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healthWorkerID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String</w:t>
            </w:r>
          </w:p>
        </w:tc>
      </w:tr>
      <w:tr w:rsidR="00C40A00" w:rsidTr="008D22A9">
        <w:trPr>
          <w:trHeight w:val="175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valid health worker</w:t>
            </w:r>
          </w:p>
          <w:p w:rsidR="00CD6196" w:rsidRPr="0020369C" w:rsidRDefault="00CD6196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invalid health          worker</w:t>
            </w:r>
          </w:p>
        </w:tc>
      </w:tr>
      <w:tr w:rsidR="00C40A00" w:rsidTr="008D22A9">
        <w:trPr>
          <w:trHeight w:val="175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C40A0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CD619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 xml:space="preserve">: </w:t>
            </w:r>
            <w:r w:rsidR="00CD6196" w:rsidRPr="0020369C">
              <w:rPr>
                <w:sz w:val="20"/>
                <w:szCs w:val="20"/>
              </w:rPr>
              <w:t>object not found</w:t>
            </w:r>
          </w:p>
        </w:tc>
      </w:tr>
    </w:tbl>
    <w:p w:rsidR="00C40A00" w:rsidRDefault="00C40A00" w:rsidP="009A06D6">
      <w:pPr>
        <w:pStyle w:val="ListParagraph"/>
        <w:spacing w:line="276" w:lineRule="auto"/>
        <w:ind w:left="1080"/>
      </w:pPr>
    </w:p>
    <w:p w:rsidR="00D753AD" w:rsidRDefault="00D753AD" w:rsidP="009A06D6">
      <w:pPr>
        <w:pStyle w:val="ListParagraph"/>
        <w:spacing w:line="276" w:lineRule="auto"/>
        <w:ind w:left="1080"/>
      </w:pPr>
    </w:p>
    <w:p w:rsidR="00C40A00" w:rsidRDefault="00C40A00" w:rsidP="009A06D6">
      <w:pPr>
        <w:pStyle w:val="ListParagraph"/>
        <w:numPr>
          <w:ilvl w:val="0"/>
          <w:numId w:val="11"/>
        </w:numPr>
        <w:spacing w:line="276" w:lineRule="auto"/>
        <w:rPr>
          <w:b/>
          <w:i/>
        </w:rPr>
      </w:pPr>
      <w:proofErr w:type="spellStart"/>
      <w:r w:rsidRPr="007A1D16">
        <w:rPr>
          <w:b/>
          <w:i/>
        </w:rPr>
        <w:t>getHealthWorkerDetail</w:t>
      </w:r>
      <w:proofErr w:type="spellEnd"/>
      <w:r w:rsidRPr="007A1D16">
        <w:rPr>
          <w:b/>
          <w:i/>
        </w:rPr>
        <w:t>(</w:t>
      </w:r>
      <w:r w:rsidR="007A1D16" w:rsidRPr="007A1D16">
        <w:rPr>
          <w:b/>
          <w:i/>
        </w:rPr>
        <w:t xml:space="preserve"> </w:t>
      </w:r>
      <w:r w:rsidRPr="007A1D16">
        <w:rPr>
          <w:b/>
          <w:i/>
        </w:rPr>
        <w:t>)</w:t>
      </w:r>
    </w:p>
    <w:p w:rsidR="00CF25BD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="00C16E01" w:rsidRPr="00C16E01">
        <w:t xml:space="preserve"> </w:t>
      </w:r>
      <w:r w:rsidR="00C16E01" w:rsidRPr="00C16E01">
        <w:rPr>
          <w:b/>
          <w:i/>
        </w:rPr>
        <w:t>/</w:t>
      </w:r>
      <w:proofErr w:type="spellStart"/>
      <w:r w:rsidR="00C16E01" w:rsidRPr="00C16E01">
        <w:rPr>
          <w:b/>
          <w:i/>
        </w:rPr>
        <w:t>healthWorkerDetail</w:t>
      </w:r>
      <w:proofErr w:type="spellEnd"/>
      <w:r w:rsidR="00C16E01" w:rsidRPr="00C16E01">
        <w:rPr>
          <w:b/>
          <w:i/>
        </w:rPr>
        <w:t>/{</w:t>
      </w:r>
      <w:proofErr w:type="spellStart"/>
      <w:r w:rsidR="00C16E01" w:rsidRPr="00C16E01">
        <w:rPr>
          <w:b/>
          <w:i/>
        </w:rPr>
        <w:t>healthWorkerId</w:t>
      </w:r>
      <w:proofErr w:type="spellEnd"/>
      <w:r w:rsidR="00C16E01" w:rsidRPr="00C16E01">
        <w:rPr>
          <w:b/>
          <w:i/>
        </w:rPr>
        <w:t>}</w:t>
      </w:r>
    </w:p>
    <w:p w:rsidR="00C16E01" w:rsidRPr="007A1D16" w:rsidRDefault="00A401CA" w:rsidP="00CF25BD">
      <w:pPr>
        <w:pStyle w:val="ListParagraph"/>
        <w:spacing w:line="276" w:lineRule="auto"/>
        <w:ind w:left="360"/>
        <w:rPr>
          <w:b/>
          <w:i/>
        </w:rPr>
      </w:pPr>
      <w:r>
        <w:rPr>
          <w:b/>
          <w:i/>
        </w:rPr>
        <w:tab/>
      </w: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C40A00" w:rsidRPr="00447EB8" w:rsidTr="008D22A9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C40A00" w:rsidRPr="004E5ABE" w:rsidRDefault="00C40A00" w:rsidP="009A06D6">
            <w:pPr>
              <w:spacing w:line="276" w:lineRule="auto"/>
              <w:rPr>
                <w:b/>
                <w:color w:val="FFFFFF" w:themeColor="background1"/>
              </w:rPr>
            </w:pPr>
            <w:proofErr w:type="spellStart"/>
            <w:r w:rsidRPr="004E5ABE">
              <w:rPr>
                <w:b/>
              </w:rPr>
              <w:t>getHealthWorkerDetail</w:t>
            </w:r>
            <w:proofErr w:type="spellEnd"/>
          </w:p>
        </w:tc>
      </w:tr>
      <w:tr w:rsidR="00C40A00" w:rsidTr="008D22A9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557439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</w:t>
            </w:r>
            <w:r w:rsidR="00C40A00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- REST/SOAP API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health worker’s details from </w:t>
            </w:r>
            <w:r w:rsidR="00455DBF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MOTECH</w:t>
            </w: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using http REST API.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  <w:tcBorders>
              <w:bottom w:val="single" w:sz="4" w:space="0" w:color="000000" w:themeColor="text1"/>
            </w:tcBorders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healthWorkerID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String</w:t>
            </w:r>
          </w:p>
        </w:tc>
      </w:tr>
      <w:tr w:rsidR="00C40A00" w:rsidTr="008D22A9">
        <w:trPr>
          <w:trHeight w:val="175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D24379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Provider</w:t>
            </w:r>
            <w:r w:rsidRPr="0020369C">
              <w:rPr>
                <w:rFonts w:cstheme="minorHAnsi"/>
                <w:sz w:val="20"/>
                <w:szCs w:val="20"/>
              </w:rPr>
              <w:t xml:space="preserve"> (health worker)</w:t>
            </w:r>
            <w:r w:rsidR="00DB34E8" w:rsidRPr="0020369C">
              <w:rPr>
                <w:rFonts w:cstheme="minorHAnsi"/>
                <w:sz w:val="20"/>
                <w:szCs w:val="20"/>
              </w:rPr>
              <w:t xml:space="preserve"> </w:t>
            </w:r>
            <w:r w:rsidR="00C40A00" w:rsidRPr="0020369C">
              <w:rPr>
                <w:sz w:val="20"/>
                <w:szCs w:val="20"/>
              </w:rPr>
              <w:t xml:space="preserve">Object </w:t>
            </w:r>
          </w:p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Key values of Provider</w:t>
            </w:r>
            <w:r w:rsidR="004E6E94" w:rsidRPr="0020369C">
              <w:rPr>
                <w:rFonts w:cstheme="minorHAnsi"/>
                <w:sz w:val="20"/>
                <w:szCs w:val="20"/>
              </w:rPr>
              <w:t xml:space="preserve"> (health worker)</w:t>
            </w:r>
            <w:r w:rsidRPr="0020369C">
              <w:rPr>
                <w:sz w:val="20"/>
                <w:szCs w:val="20"/>
              </w:rPr>
              <w:t xml:space="preserve"> Object: id, name, retired</w:t>
            </w:r>
          </w:p>
        </w:tc>
      </w:tr>
      <w:tr w:rsidR="00C40A00" w:rsidTr="008D22A9">
        <w:trPr>
          <w:trHeight w:val="175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C40A0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object not found</w:t>
            </w:r>
          </w:p>
        </w:tc>
      </w:tr>
    </w:tbl>
    <w:p w:rsidR="00B32DDF" w:rsidRDefault="00B32DDF" w:rsidP="00B32DDF">
      <w:pPr>
        <w:pStyle w:val="ListParagraph"/>
        <w:spacing w:line="276" w:lineRule="auto"/>
        <w:ind w:left="1170"/>
      </w:pPr>
    </w:p>
    <w:p w:rsidR="00B32DDF" w:rsidRDefault="00B32DDF" w:rsidP="00B32DDF">
      <w:pPr>
        <w:pStyle w:val="ListParagraph"/>
        <w:spacing w:line="276" w:lineRule="auto"/>
        <w:ind w:left="1170"/>
      </w:pPr>
    </w:p>
    <w:p w:rsidR="00CF25BD" w:rsidRDefault="00CF25BD" w:rsidP="00B32DDF">
      <w:pPr>
        <w:pStyle w:val="ListParagraph"/>
        <w:spacing w:line="276" w:lineRule="auto"/>
        <w:ind w:left="1170"/>
      </w:pPr>
    </w:p>
    <w:p w:rsidR="00CF25BD" w:rsidRDefault="00CF25BD" w:rsidP="00B32DDF">
      <w:pPr>
        <w:pStyle w:val="ListParagraph"/>
        <w:spacing w:line="276" w:lineRule="auto"/>
        <w:ind w:left="1170"/>
      </w:pPr>
    </w:p>
    <w:p w:rsidR="00CF25BD" w:rsidRDefault="00CF25BD" w:rsidP="00B32DDF">
      <w:pPr>
        <w:pStyle w:val="ListParagraph"/>
        <w:spacing w:line="276" w:lineRule="auto"/>
        <w:ind w:left="1170"/>
      </w:pPr>
    </w:p>
    <w:p w:rsidR="00CF25BD" w:rsidRDefault="00CF25BD" w:rsidP="00B32DDF">
      <w:pPr>
        <w:pStyle w:val="ListParagraph"/>
        <w:spacing w:line="276" w:lineRule="auto"/>
        <w:ind w:left="1170"/>
      </w:pPr>
    </w:p>
    <w:p w:rsidR="00C40A00" w:rsidRDefault="00C40A00" w:rsidP="009A06D6">
      <w:pPr>
        <w:pStyle w:val="ListParagraph"/>
        <w:numPr>
          <w:ilvl w:val="0"/>
          <w:numId w:val="11"/>
        </w:numPr>
        <w:spacing w:line="276" w:lineRule="auto"/>
        <w:rPr>
          <w:b/>
          <w:i/>
        </w:rPr>
      </w:pPr>
      <w:proofErr w:type="spellStart"/>
      <w:r w:rsidRPr="007A1D16">
        <w:rPr>
          <w:b/>
          <w:i/>
        </w:rPr>
        <w:lastRenderedPageBreak/>
        <w:t>getMotherDetail</w:t>
      </w:r>
      <w:proofErr w:type="spellEnd"/>
      <w:r w:rsidRPr="007A1D16">
        <w:rPr>
          <w:b/>
          <w:i/>
        </w:rPr>
        <w:t>(</w:t>
      </w:r>
      <w:r w:rsidR="007A1D16">
        <w:rPr>
          <w:b/>
          <w:i/>
        </w:rPr>
        <w:t xml:space="preserve"> </w:t>
      </w:r>
      <w:r w:rsidRPr="007A1D16">
        <w:rPr>
          <w:b/>
          <w:i/>
        </w:rPr>
        <w:t>)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="007337DF" w:rsidRPr="007337DF">
        <w:t xml:space="preserve"> </w:t>
      </w:r>
      <w:r w:rsidR="007337DF" w:rsidRPr="007337DF">
        <w:rPr>
          <w:b/>
          <w:i/>
        </w:rPr>
        <w:t>/</w:t>
      </w:r>
      <w:proofErr w:type="spellStart"/>
      <w:r w:rsidR="007337DF" w:rsidRPr="007337DF">
        <w:rPr>
          <w:b/>
          <w:i/>
        </w:rPr>
        <w:t>motherDetail</w:t>
      </w:r>
      <w:proofErr w:type="spellEnd"/>
      <w:r w:rsidR="007337DF" w:rsidRPr="007337DF">
        <w:rPr>
          <w:b/>
          <w:i/>
        </w:rPr>
        <w:t>/{</w:t>
      </w:r>
      <w:proofErr w:type="spellStart"/>
      <w:r w:rsidR="007337DF" w:rsidRPr="007337DF">
        <w:rPr>
          <w:b/>
          <w:i/>
        </w:rPr>
        <w:t>motherId</w:t>
      </w:r>
      <w:proofErr w:type="spellEnd"/>
      <w:r w:rsidR="007337DF" w:rsidRPr="007337DF">
        <w:rPr>
          <w:b/>
          <w:i/>
        </w:rPr>
        <w:t>}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C40A00" w:rsidRPr="00447EB8" w:rsidTr="008D22A9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C40A00" w:rsidRPr="00522ED7" w:rsidRDefault="00C40A00" w:rsidP="009A06D6">
            <w:pPr>
              <w:spacing w:line="276" w:lineRule="auto"/>
              <w:rPr>
                <w:b/>
                <w:color w:val="FFFFFF" w:themeColor="background1"/>
              </w:rPr>
            </w:pPr>
            <w:proofErr w:type="spellStart"/>
            <w:r w:rsidRPr="00522ED7">
              <w:rPr>
                <w:b/>
              </w:rPr>
              <w:t>get</w:t>
            </w:r>
            <w:r>
              <w:rPr>
                <w:b/>
              </w:rPr>
              <w:t>Mother</w:t>
            </w:r>
            <w:r w:rsidRPr="00522ED7">
              <w:rPr>
                <w:b/>
              </w:rPr>
              <w:t>Detail</w:t>
            </w:r>
            <w:proofErr w:type="spellEnd"/>
          </w:p>
        </w:tc>
      </w:tr>
      <w:tr w:rsidR="00C40A00" w:rsidTr="008D22A9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7701D4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</w:t>
            </w:r>
            <w:r w:rsidR="00C40A00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- REST/SOAP API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mother’s details from </w:t>
            </w:r>
            <w:r w:rsidR="00455DBF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MOTECH</w:t>
            </w: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using http REST API.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patientID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String</w:t>
            </w:r>
          </w:p>
        </w:tc>
      </w:tr>
      <w:tr w:rsidR="00C40A00" w:rsidTr="0020369C">
        <w:trPr>
          <w:trHeight w:val="1547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Patient Object</w:t>
            </w:r>
          </w:p>
          <w:p w:rsidR="00C40A00" w:rsidRPr="0020369C" w:rsidRDefault="00C40A00" w:rsidP="00B808CB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 xml:space="preserve">Key values of Patient Object: id, name, gender, birthdate, </w:t>
            </w:r>
            <w:r w:rsidR="00B808CB" w:rsidRPr="0020369C">
              <w:rPr>
                <w:sz w:val="20"/>
                <w:szCs w:val="20"/>
              </w:rPr>
              <w:t>address.</w:t>
            </w:r>
          </w:p>
        </w:tc>
      </w:tr>
      <w:tr w:rsidR="00C40A00" w:rsidTr="0020369C">
        <w:trPr>
          <w:trHeight w:val="620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C40A0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object not found</w:t>
            </w:r>
          </w:p>
        </w:tc>
      </w:tr>
    </w:tbl>
    <w:p w:rsidR="00C40A00" w:rsidRDefault="00C40A00" w:rsidP="009A06D6">
      <w:pPr>
        <w:pStyle w:val="ListParagraph"/>
        <w:spacing w:line="276" w:lineRule="auto"/>
        <w:ind w:left="1170"/>
      </w:pPr>
    </w:p>
    <w:p w:rsidR="00D753AD" w:rsidRDefault="00D753AD" w:rsidP="009A06D6">
      <w:pPr>
        <w:pStyle w:val="ListParagraph"/>
        <w:spacing w:line="276" w:lineRule="auto"/>
        <w:ind w:left="1170"/>
      </w:pPr>
    </w:p>
    <w:p w:rsidR="00C40A00" w:rsidRDefault="00C40A00" w:rsidP="009A06D6">
      <w:pPr>
        <w:pStyle w:val="ListParagraph"/>
        <w:numPr>
          <w:ilvl w:val="0"/>
          <w:numId w:val="11"/>
        </w:numPr>
        <w:spacing w:line="276" w:lineRule="auto"/>
        <w:rPr>
          <w:b/>
          <w:i/>
        </w:rPr>
      </w:pPr>
      <w:proofErr w:type="spellStart"/>
      <w:r w:rsidRPr="007A1D16">
        <w:rPr>
          <w:b/>
          <w:i/>
        </w:rPr>
        <w:t>getMotherVillage</w:t>
      </w:r>
      <w:proofErr w:type="spellEnd"/>
      <w:r w:rsidRPr="007A1D16">
        <w:rPr>
          <w:b/>
          <w:i/>
        </w:rPr>
        <w:t>()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  <w:r w:rsidRPr="00CF25BD">
        <w:rPr>
          <w:b/>
          <w:i/>
        </w:rPr>
        <w:t xml:space="preserve">ref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Pr="00CF25BD">
        <w:rPr>
          <w:b/>
          <w:i/>
        </w:rPr>
        <w:t>/</w:t>
      </w:r>
      <w:proofErr w:type="spellStart"/>
      <w:r w:rsidR="004A5160" w:rsidRPr="004A5160">
        <w:rPr>
          <w:b/>
          <w:i/>
        </w:rPr>
        <w:t>motherVillage</w:t>
      </w:r>
      <w:proofErr w:type="spellEnd"/>
      <w:r w:rsidR="004A5160" w:rsidRPr="004A5160">
        <w:rPr>
          <w:b/>
          <w:i/>
        </w:rPr>
        <w:t>/{</w:t>
      </w:r>
      <w:proofErr w:type="spellStart"/>
      <w:r w:rsidR="004A5160" w:rsidRPr="004A5160">
        <w:rPr>
          <w:b/>
          <w:i/>
        </w:rPr>
        <w:t>motherId</w:t>
      </w:r>
      <w:proofErr w:type="spellEnd"/>
      <w:r w:rsidR="004A5160" w:rsidRPr="004A5160">
        <w:rPr>
          <w:b/>
          <w:i/>
        </w:rPr>
        <w:t>}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ayout w:type="fixed"/>
        <w:tblLook w:val="04A0" w:firstRow="1" w:lastRow="0" w:firstColumn="1" w:lastColumn="0" w:noHBand="0" w:noVBand="1"/>
      </w:tblPr>
      <w:tblGrid>
        <w:gridCol w:w="2275"/>
        <w:gridCol w:w="1346"/>
        <w:gridCol w:w="1347"/>
        <w:gridCol w:w="1980"/>
        <w:gridCol w:w="2150"/>
      </w:tblGrid>
      <w:tr w:rsidR="00C40A00" w:rsidRPr="00447EB8" w:rsidTr="008D22A9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C40A00" w:rsidRPr="007C05CB" w:rsidRDefault="00C40A00" w:rsidP="009A06D6">
            <w:pPr>
              <w:spacing w:line="276" w:lineRule="auto"/>
              <w:rPr>
                <w:b/>
                <w:color w:val="FFFFFF" w:themeColor="background1"/>
              </w:rPr>
            </w:pPr>
            <w:proofErr w:type="spellStart"/>
            <w:r>
              <w:t>getMotherVillage</w:t>
            </w:r>
            <w:proofErr w:type="spellEnd"/>
          </w:p>
        </w:tc>
      </w:tr>
      <w:tr w:rsidR="00C40A00" w:rsidTr="008D22A9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F51C49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</w:t>
            </w:r>
            <w:r w:rsidR="00C40A00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- REST/SOAP API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mother’s location (village) from </w:t>
            </w:r>
            <w:r w:rsidR="00455DBF"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MOTECH</w:t>
            </w: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using http REST API.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93" w:type="dxa"/>
            <w:gridSpan w:val="2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patientID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String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46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2036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47" w:type="dxa"/>
            <w:vMerge w:val="restart"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20369C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198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 xml:space="preserve">: </w:t>
            </w:r>
            <w:r w:rsidR="007A4D81" w:rsidRPr="0020369C">
              <w:rPr>
                <w:sz w:val="20"/>
                <w:szCs w:val="20"/>
              </w:rPr>
              <w:t>Address</w:t>
            </w:r>
            <w:r w:rsidRPr="0020369C">
              <w:rPr>
                <w:sz w:val="20"/>
                <w:szCs w:val="20"/>
              </w:rPr>
              <w:t xml:space="preserve"> Object</w:t>
            </w:r>
          </w:p>
          <w:p w:rsidR="007A4D81" w:rsidRPr="0020369C" w:rsidRDefault="00C40A00" w:rsidP="007A4D81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 xml:space="preserve">Key values of Patient object: </w:t>
            </w:r>
            <w:proofErr w:type="spellStart"/>
            <w:r w:rsidR="007A4D81" w:rsidRPr="0020369C">
              <w:rPr>
                <w:sz w:val="20"/>
                <w:szCs w:val="20"/>
              </w:rPr>
              <w:t>uui</w:t>
            </w:r>
            <w:r w:rsidRPr="0020369C">
              <w:rPr>
                <w:sz w:val="20"/>
                <w:szCs w:val="20"/>
              </w:rPr>
              <w:t>id</w:t>
            </w:r>
            <w:proofErr w:type="spellEnd"/>
            <w:r w:rsidRPr="0020369C">
              <w:rPr>
                <w:sz w:val="20"/>
                <w:szCs w:val="20"/>
              </w:rPr>
              <w:t xml:space="preserve">, </w:t>
            </w:r>
            <w:r w:rsidR="007A4D81" w:rsidRPr="0020369C">
              <w:rPr>
                <w:sz w:val="20"/>
                <w:szCs w:val="20"/>
              </w:rPr>
              <w:t>address,</w:t>
            </w:r>
            <w:r w:rsidRPr="0020369C">
              <w:rPr>
                <w:sz w:val="20"/>
                <w:szCs w:val="20"/>
              </w:rPr>
              <w:t xml:space="preserve"> </w:t>
            </w:r>
            <w:proofErr w:type="spellStart"/>
            <w:r w:rsidRPr="0020369C">
              <w:rPr>
                <w:sz w:val="20"/>
                <w:szCs w:val="20"/>
              </w:rPr>
              <w:t>stateProvince</w:t>
            </w:r>
            <w:proofErr w:type="spellEnd"/>
            <w:r w:rsidR="007A4D81" w:rsidRPr="0020369C">
              <w:rPr>
                <w:sz w:val="20"/>
                <w:szCs w:val="20"/>
              </w:rPr>
              <w:t>,</w:t>
            </w:r>
          </w:p>
          <w:p w:rsidR="00C40A00" w:rsidRPr="0020369C" w:rsidRDefault="007A4D81" w:rsidP="007A4D81">
            <w:pPr>
              <w:spacing w:line="276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20369C">
              <w:rPr>
                <w:sz w:val="20"/>
                <w:szCs w:val="20"/>
              </w:rPr>
              <w:t>country,</w:t>
            </w:r>
            <w:proofErr w:type="gramEnd"/>
            <w:r w:rsidRPr="0020369C">
              <w:rPr>
                <w:sz w:val="20"/>
                <w:szCs w:val="20"/>
              </w:rPr>
              <w:t>postal</w:t>
            </w:r>
            <w:proofErr w:type="spellEnd"/>
            <w:r w:rsidRPr="0020369C">
              <w:rPr>
                <w:sz w:val="20"/>
                <w:szCs w:val="20"/>
              </w:rPr>
              <w:t xml:space="preserve"> code.</w:t>
            </w:r>
          </w:p>
        </w:tc>
      </w:tr>
      <w:tr w:rsidR="00C40A00" w:rsidTr="008D22A9">
        <w:trPr>
          <w:trHeight w:val="262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C40A0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46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47" w:type="dxa"/>
            <w:vMerge/>
          </w:tcPr>
          <w:p w:rsidR="00C40A00" w:rsidRPr="0020369C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</w:p>
        </w:tc>
        <w:tc>
          <w:tcPr>
            <w:tcW w:w="1980" w:type="dxa"/>
            <w:tcBorders>
              <w:righ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20369C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20369C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20369C">
              <w:rPr>
                <w:sz w:val="20"/>
                <w:szCs w:val="20"/>
              </w:rPr>
              <w:t>: object not found</w:t>
            </w:r>
          </w:p>
        </w:tc>
      </w:tr>
    </w:tbl>
    <w:p w:rsidR="00C40A00" w:rsidRDefault="00C40A00" w:rsidP="009A06D6">
      <w:pPr>
        <w:spacing w:line="276" w:lineRule="auto"/>
        <w:rPr>
          <w:rFonts w:ascii="Calibri" w:eastAsia="Calibri" w:hAnsi="Calibri" w:cs="Times New Roman"/>
        </w:rPr>
      </w:pPr>
    </w:p>
    <w:p w:rsidR="00B32DDF" w:rsidRDefault="00B32DDF" w:rsidP="009A06D6">
      <w:pPr>
        <w:spacing w:line="276" w:lineRule="auto"/>
        <w:rPr>
          <w:rFonts w:ascii="Calibri" w:eastAsia="Calibri" w:hAnsi="Calibri" w:cs="Times New Roman"/>
        </w:rPr>
      </w:pPr>
    </w:p>
    <w:p w:rsidR="00CF25BD" w:rsidRDefault="00CF25BD" w:rsidP="009A06D6">
      <w:pPr>
        <w:spacing w:line="276" w:lineRule="auto"/>
        <w:rPr>
          <w:rFonts w:ascii="Calibri" w:eastAsia="Calibri" w:hAnsi="Calibri" w:cs="Times New Roman"/>
        </w:rPr>
      </w:pPr>
    </w:p>
    <w:p w:rsidR="00CF25BD" w:rsidRDefault="00CF25BD" w:rsidP="009A06D6">
      <w:pPr>
        <w:spacing w:line="276" w:lineRule="auto"/>
        <w:rPr>
          <w:rFonts w:ascii="Calibri" w:eastAsia="Calibri" w:hAnsi="Calibri" w:cs="Times New Roman"/>
        </w:rPr>
      </w:pPr>
    </w:p>
    <w:p w:rsidR="00CF25BD" w:rsidRDefault="00CF25BD" w:rsidP="009A06D6">
      <w:pPr>
        <w:spacing w:line="276" w:lineRule="auto"/>
        <w:rPr>
          <w:rFonts w:ascii="Calibri" w:eastAsia="Calibri" w:hAnsi="Calibri" w:cs="Times New Roman"/>
        </w:rPr>
      </w:pPr>
    </w:p>
    <w:p w:rsidR="00C40A00" w:rsidRDefault="00C40A00" w:rsidP="009A06D6">
      <w:pPr>
        <w:pStyle w:val="ListParagraph"/>
        <w:numPr>
          <w:ilvl w:val="0"/>
          <w:numId w:val="11"/>
        </w:numPr>
        <w:spacing w:line="276" w:lineRule="auto"/>
        <w:rPr>
          <w:b/>
          <w:i/>
        </w:rPr>
      </w:pPr>
      <w:proofErr w:type="spellStart"/>
      <w:r w:rsidRPr="007A1D16">
        <w:rPr>
          <w:b/>
          <w:i/>
        </w:rPr>
        <w:lastRenderedPageBreak/>
        <w:t>getVisitListByMotherId</w:t>
      </w:r>
      <w:proofErr w:type="spellEnd"/>
      <w:r w:rsidRPr="007A1D16">
        <w:rPr>
          <w:b/>
          <w:i/>
        </w:rPr>
        <w:t xml:space="preserve"> ()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="00F630A0" w:rsidRPr="00F630A0">
        <w:t xml:space="preserve"> </w:t>
      </w:r>
      <w:r w:rsidR="00F630A0" w:rsidRPr="00F630A0">
        <w:rPr>
          <w:b/>
          <w:i/>
        </w:rPr>
        <w:t>/</w:t>
      </w:r>
      <w:proofErr w:type="spellStart"/>
      <w:r w:rsidR="00F630A0" w:rsidRPr="00F630A0">
        <w:rPr>
          <w:b/>
          <w:i/>
        </w:rPr>
        <w:t>visitListByMotherId</w:t>
      </w:r>
      <w:proofErr w:type="spellEnd"/>
      <w:r w:rsidR="00F630A0" w:rsidRPr="00F630A0">
        <w:rPr>
          <w:b/>
          <w:i/>
        </w:rPr>
        <w:t>/{</w:t>
      </w:r>
      <w:proofErr w:type="spellStart"/>
      <w:r w:rsidR="00F630A0" w:rsidRPr="00F630A0">
        <w:rPr>
          <w:b/>
          <w:i/>
        </w:rPr>
        <w:t>motherId</w:t>
      </w:r>
      <w:proofErr w:type="spellEnd"/>
      <w:r w:rsidR="00F630A0" w:rsidRPr="00F630A0">
        <w:rPr>
          <w:b/>
          <w:i/>
        </w:rPr>
        <w:t>}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C40A00" w:rsidRPr="00447EB8" w:rsidTr="008D22A9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C40A00" w:rsidRPr="00522ED7" w:rsidRDefault="00C40A00" w:rsidP="009A06D6">
            <w:pPr>
              <w:spacing w:line="276" w:lineRule="auto"/>
              <w:rPr>
                <w:b/>
                <w:color w:val="FFFFFF" w:themeColor="background1"/>
              </w:rPr>
            </w:pPr>
            <w:proofErr w:type="spellStart"/>
            <w:r w:rsidRPr="00FE5DA9">
              <w:t>getVisitListBy</w:t>
            </w:r>
            <w:r>
              <w:t>Mother</w:t>
            </w:r>
            <w:r w:rsidRPr="00FE5DA9">
              <w:t>Id</w:t>
            </w:r>
            <w:proofErr w:type="spellEnd"/>
          </w:p>
        </w:tc>
      </w:tr>
      <w:tr w:rsidR="00C40A00" w:rsidTr="008D22A9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7A1D16" w:rsidRDefault="008A5D61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</w:t>
            </w:r>
            <w:r w:rsidR="00C40A00"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– REST/SOAP API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C40A00" w:rsidRPr="007A1D16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all visits of health workers for a mother from </w:t>
            </w:r>
            <w:r w:rsidR="00455DBF"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MOTECH</w:t>
            </w: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using http REST API.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</w:tcPr>
          <w:p w:rsidR="00C40A00" w:rsidRPr="007A1D16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C40A00" w:rsidRPr="007A1D16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patientID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C40A00" w:rsidRPr="007A1D16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String</w:t>
            </w:r>
          </w:p>
        </w:tc>
      </w:tr>
      <w:tr w:rsidR="00C40A00" w:rsidTr="008D22A9">
        <w:trPr>
          <w:trHeight w:val="263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C40A00" w:rsidRPr="00876AD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C40A00" w:rsidRPr="007A1D16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C40A00" w:rsidRPr="007A1D16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</w:tcPr>
          <w:p w:rsidR="00C40A00" w:rsidRPr="007A1D16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C40A00" w:rsidRPr="007A1D16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List of Encounter</w:t>
            </w:r>
          </w:p>
          <w:p w:rsidR="00C40A00" w:rsidRPr="007A1D16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 xml:space="preserve">Key  values/Object in List: id, </w:t>
            </w:r>
            <w:proofErr w:type="spellStart"/>
            <w:r w:rsidRPr="007A1D16">
              <w:rPr>
                <w:sz w:val="20"/>
                <w:szCs w:val="20"/>
              </w:rPr>
              <w:t>locationId</w:t>
            </w:r>
            <w:proofErr w:type="spellEnd"/>
            <w:r w:rsidRPr="007A1D16">
              <w:rPr>
                <w:sz w:val="20"/>
                <w:szCs w:val="20"/>
              </w:rPr>
              <w:t xml:space="preserve">, </w:t>
            </w:r>
            <w:proofErr w:type="spellStart"/>
            <w:r w:rsidRPr="007A1D16">
              <w:rPr>
                <w:sz w:val="20"/>
                <w:szCs w:val="20"/>
              </w:rPr>
              <w:t>locationName</w:t>
            </w:r>
            <w:proofErr w:type="spellEnd"/>
            <w:r w:rsidRPr="007A1D16">
              <w:rPr>
                <w:sz w:val="20"/>
                <w:szCs w:val="20"/>
              </w:rPr>
              <w:t xml:space="preserve">, </w:t>
            </w:r>
            <w:proofErr w:type="spellStart"/>
            <w:r w:rsidRPr="007A1D16">
              <w:rPr>
                <w:sz w:val="20"/>
                <w:szCs w:val="20"/>
              </w:rPr>
              <w:t>encounterType</w:t>
            </w:r>
            <w:proofErr w:type="spellEnd"/>
            <w:r w:rsidRPr="007A1D16">
              <w:rPr>
                <w:sz w:val="20"/>
                <w:szCs w:val="20"/>
              </w:rPr>
              <w:t xml:space="preserve">, Provider </w:t>
            </w:r>
            <w:r w:rsidR="00D81912" w:rsidRPr="007A1D16">
              <w:rPr>
                <w:rFonts w:cstheme="minorHAnsi"/>
                <w:sz w:val="20"/>
                <w:szCs w:val="20"/>
              </w:rPr>
              <w:t xml:space="preserve">(health worker) </w:t>
            </w:r>
            <w:r w:rsidRPr="007A1D16">
              <w:rPr>
                <w:sz w:val="20"/>
                <w:szCs w:val="20"/>
              </w:rPr>
              <w:t>Object</w:t>
            </w:r>
          </w:p>
          <w:p w:rsidR="00C40A00" w:rsidRPr="007A1D16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Key values of Provider</w:t>
            </w:r>
            <w:r w:rsidR="00D81912" w:rsidRPr="007A1D16">
              <w:rPr>
                <w:rFonts w:cstheme="minorHAnsi"/>
                <w:sz w:val="20"/>
                <w:szCs w:val="20"/>
              </w:rPr>
              <w:t xml:space="preserve"> (health worker)</w:t>
            </w:r>
            <w:r w:rsidRPr="007A1D16">
              <w:rPr>
                <w:sz w:val="20"/>
                <w:szCs w:val="20"/>
              </w:rPr>
              <w:t xml:space="preserve"> Object: id, name, address</w:t>
            </w:r>
          </w:p>
        </w:tc>
      </w:tr>
      <w:tr w:rsidR="00C40A00" w:rsidTr="008D22A9">
        <w:trPr>
          <w:trHeight w:val="262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C40A00" w:rsidRDefault="00C40A00" w:rsidP="009A06D6">
            <w:pPr>
              <w:spacing w:line="276" w:lineRule="auto"/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C40A00" w:rsidRPr="007A1D16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C40A00" w:rsidRPr="007A1D16" w:rsidRDefault="00C40A00" w:rsidP="009A06D6">
            <w:pPr>
              <w:spacing w:line="276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</w:tcPr>
          <w:p w:rsidR="00C40A00" w:rsidRPr="007A1D16" w:rsidRDefault="00C40A00" w:rsidP="009A06D6">
            <w:pPr>
              <w:spacing w:line="276" w:lineRule="auto"/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C40A00" w:rsidRPr="007A1D16" w:rsidRDefault="00C40A00" w:rsidP="009A06D6">
            <w:pPr>
              <w:spacing w:line="276" w:lineRule="auto"/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object not found</w:t>
            </w:r>
          </w:p>
        </w:tc>
      </w:tr>
    </w:tbl>
    <w:p w:rsidR="00EB1313" w:rsidRDefault="00EB1313" w:rsidP="009A06D6">
      <w:pPr>
        <w:spacing w:line="276" w:lineRule="auto"/>
      </w:pPr>
    </w:p>
    <w:p w:rsidR="00260BC5" w:rsidRDefault="00260BC5" w:rsidP="00260BC5">
      <w:pPr>
        <w:pStyle w:val="ListParagraph"/>
        <w:numPr>
          <w:ilvl w:val="0"/>
          <w:numId w:val="11"/>
        </w:numPr>
        <w:rPr>
          <w:b/>
          <w:i/>
        </w:rPr>
      </w:pPr>
      <w:proofErr w:type="spellStart"/>
      <w:r w:rsidRPr="007A1D16">
        <w:rPr>
          <w:b/>
          <w:i/>
        </w:rPr>
        <w:t>getMothersByVillage</w:t>
      </w:r>
      <w:proofErr w:type="spellEnd"/>
      <w:r w:rsidRPr="007A1D16">
        <w:rPr>
          <w:b/>
          <w:i/>
        </w:rPr>
        <w:t xml:space="preserve"> ()</w:t>
      </w:r>
    </w:p>
    <w:p w:rsidR="00CF25BD" w:rsidRDefault="00CF25BD" w:rsidP="004E0271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="004E0271" w:rsidRPr="004E0271">
        <w:t xml:space="preserve"> </w:t>
      </w:r>
      <w:r w:rsidR="004E0271" w:rsidRPr="004E0271">
        <w:rPr>
          <w:b/>
          <w:i/>
        </w:rPr>
        <w:t>/</w:t>
      </w:r>
      <w:proofErr w:type="spellStart"/>
      <w:r w:rsidR="004E0271" w:rsidRPr="004E0271">
        <w:rPr>
          <w:b/>
          <w:i/>
        </w:rPr>
        <w:t>mothersByVillage</w:t>
      </w:r>
      <w:proofErr w:type="spellEnd"/>
      <w:r w:rsidR="004E0271" w:rsidRPr="004E0271">
        <w:rPr>
          <w:b/>
          <w:i/>
        </w:rPr>
        <w:t xml:space="preserve">/{village}    </w:t>
      </w:r>
    </w:p>
    <w:p w:rsidR="004E0271" w:rsidRPr="007A1D16" w:rsidRDefault="004E0271" w:rsidP="004E0271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260BC5" w:rsidRPr="00447EB8" w:rsidTr="00FD3CEA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260BC5" w:rsidRPr="00522ED7" w:rsidRDefault="00260BC5" w:rsidP="00FD3CEA">
            <w:pPr>
              <w:rPr>
                <w:b/>
                <w:color w:val="FFFFFF" w:themeColor="background1"/>
              </w:rPr>
            </w:pPr>
            <w:proofErr w:type="spellStart"/>
            <w:r w:rsidRPr="00E84AAA">
              <w:rPr>
                <w:rFonts w:ascii="Calibri" w:eastAsia="Calibri" w:hAnsi="Calibri" w:cs="Times New Roman"/>
              </w:rPr>
              <w:t>getMothersByVillage</w:t>
            </w:r>
            <w:proofErr w:type="spellEnd"/>
          </w:p>
        </w:tc>
      </w:tr>
      <w:tr w:rsidR="00260BC5" w:rsidTr="00FD3CEA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260BC5" w:rsidRPr="00876AD0" w:rsidRDefault="00260BC5" w:rsidP="00FD3CEA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260BC5" w:rsidRPr="007A1D16" w:rsidRDefault="00260BC5" w:rsidP="00FD3CEA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 – REST/SOAP API</w:t>
            </w:r>
          </w:p>
        </w:tc>
      </w:tr>
      <w:tr w:rsidR="00260BC5" w:rsidTr="00FD3CEA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260BC5" w:rsidRPr="00876AD0" w:rsidRDefault="00260BC5" w:rsidP="00FD3CEA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260BC5" w:rsidRPr="007A1D16" w:rsidRDefault="00260BC5" w:rsidP="00FD3CEA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all mothers belongs to a village from </w:t>
            </w:r>
            <w:r w:rsidR="00455DBF"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MOTECH</w:t>
            </w: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using http REST API.</w:t>
            </w:r>
          </w:p>
        </w:tc>
      </w:tr>
      <w:tr w:rsidR="00260BC5" w:rsidTr="00FD3CEA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260BC5" w:rsidRPr="00876AD0" w:rsidRDefault="00260BC5" w:rsidP="00FD3CEA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</w:tcPr>
          <w:p w:rsidR="00260BC5" w:rsidRPr="007A1D16" w:rsidRDefault="00260BC5" w:rsidP="00FD3CEA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260BC5" w:rsidRPr="007A1D16" w:rsidRDefault="00A401CA" w:rsidP="00FD3CEA">
            <w:pPr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 xml:space="preserve">Village </w:t>
            </w:r>
            <w:r w:rsidR="00987C99">
              <w:rPr>
                <w:b/>
                <w:i/>
                <w:sz w:val="20"/>
                <w:szCs w:val="20"/>
              </w:rPr>
              <w:t>name</w:t>
            </w:r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260BC5" w:rsidRPr="007A1D16" w:rsidRDefault="00260BC5" w:rsidP="00FD3CEA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String</w:t>
            </w:r>
          </w:p>
        </w:tc>
      </w:tr>
      <w:tr w:rsidR="00260BC5" w:rsidTr="00FD3CEA">
        <w:trPr>
          <w:trHeight w:val="263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260BC5" w:rsidRPr="00876AD0" w:rsidRDefault="00260BC5" w:rsidP="00FD3CEA">
            <w:pPr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260BC5" w:rsidRPr="007A1D16" w:rsidRDefault="00260BC5" w:rsidP="00FD3CEA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260BC5" w:rsidRPr="007A1D16" w:rsidRDefault="00260BC5" w:rsidP="00FD3CEA">
            <w:pPr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</w:tcPr>
          <w:p w:rsidR="00260BC5" w:rsidRPr="007A1D16" w:rsidRDefault="00260BC5" w:rsidP="00FD3CEA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260BC5" w:rsidRPr="007A1D16" w:rsidRDefault="00260BC5" w:rsidP="00FD3CEA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List of Patient</w:t>
            </w:r>
          </w:p>
          <w:p w:rsidR="00260BC5" w:rsidRPr="007A1D16" w:rsidRDefault="00260BC5" w:rsidP="00FD3CEA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Key  values/Object in List: id, name, address</w:t>
            </w:r>
            <w:r w:rsidR="002C7845" w:rsidRPr="007A1D16">
              <w:rPr>
                <w:sz w:val="20"/>
                <w:szCs w:val="20"/>
              </w:rPr>
              <w:t xml:space="preserve">, </w:t>
            </w:r>
            <w:r w:rsidR="002A341B" w:rsidRPr="007A1D16">
              <w:rPr>
                <w:sz w:val="20"/>
                <w:szCs w:val="20"/>
              </w:rPr>
              <w:t xml:space="preserve">state, country, postal code, </w:t>
            </w:r>
            <w:r w:rsidR="002C7845" w:rsidRPr="007A1D16">
              <w:rPr>
                <w:sz w:val="20"/>
                <w:szCs w:val="20"/>
              </w:rPr>
              <w:t>phone no.</w:t>
            </w:r>
          </w:p>
        </w:tc>
      </w:tr>
      <w:tr w:rsidR="00260BC5" w:rsidTr="00FD3CEA">
        <w:trPr>
          <w:trHeight w:val="262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260BC5" w:rsidRDefault="00260BC5" w:rsidP="00FD3CEA">
            <w:pPr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260BC5" w:rsidRPr="007A1D16" w:rsidRDefault="00260BC5" w:rsidP="00FD3CEA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260BC5" w:rsidRPr="007A1D16" w:rsidRDefault="00260BC5" w:rsidP="00FD3CEA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</w:tcPr>
          <w:p w:rsidR="00260BC5" w:rsidRPr="007A1D16" w:rsidRDefault="00260BC5" w:rsidP="00FD3CEA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260BC5" w:rsidRPr="007A1D16" w:rsidRDefault="00260BC5" w:rsidP="00FD3CEA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object not found</w:t>
            </w:r>
          </w:p>
        </w:tc>
      </w:tr>
    </w:tbl>
    <w:p w:rsidR="00260BC5" w:rsidRDefault="00260BC5" w:rsidP="009A06D6">
      <w:pPr>
        <w:spacing w:line="276" w:lineRule="auto"/>
      </w:pPr>
    </w:p>
    <w:p w:rsidR="007A1D16" w:rsidRDefault="007A1D16" w:rsidP="009A06D6">
      <w:pPr>
        <w:spacing w:line="276" w:lineRule="auto"/>
      </w:pPr>
    </w:p>
    <w:p w:rsidR="007A1D16" w:rsidRDefault="007A1D16" w:rsidP="007A1D16">
      <w:pPr>
        <w:pStyle w:val="ListParagraph"/>
        <w:numPr>
          <w:ilvl w:val="0"/>
          <w:numId w:val="11"/>
        </w:numPr>
        <w:rPr>
          <w:b/>
          <w:i/>
        </w:rPr>
      </w:pPr>
      <w:proofErr w:type="spellStart"/>
      <w:r w:rsidRPr="007A1D16">
        <w:rPr>
          <w:b/>
          <w:i/>
        </w:rPr>
        <w:t>getMothersBy</w:t>
      </w:r>
      <w:r w:rsidR="00CD4AF8">
        <w:rPr>
          <w:b/>
          <w:i/>
        </w:rPr>
        <w:t>PostalCode</w:t>
      </w:r>
      <w:proofErr w:type="spellEnd"/>
      <w:r w:rsidRPr="007A1D16">
        <w:rPr>
          <w:b/>
          <w:i/>
        </w:rPr>
        <w:t xml:space="preserve"> ()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="007D360E" w:rsidRPr="007D360E">
        <w:t xml:space="preserve"> </w:t>
      </w:r>
      <w:r w:rsidR="007D360E" w:rsidRPr="007D360E">
        <w:rPr>
          <w:b/>
          <w:i/>
        </w:rPr>
        <w:t>/</w:t>
      </w:r>
      <w:proofErr w:type="spellStart"/>
      <w:r w:rsidR="007D360E" w:rsidRPr="007D360E">
        <w:rPr>
          <w:b/>
          <w:i/>
        </w:rPr>
        <w:t>mothersByPostalCode</w:t>
      </w:r>
      <w:proofErr w:type="spellEnd"/>
      <w:r w:rsidR="007D360E" w:rsidRPr="007D360E">
        <w:rPr>
          <w:b/>
          <w:i/>
        </w:rPr>
        <w:t>/{</w:t>
      </w:r>
      <w:proofErr w:type="spellStart"/>
      <w:r w:rsidR="007D360E" w:rsidRPr="007D360E">
        <w:rPr>
          <w:b/>
          <w:i/>
        </w:rPr>
        <w:t>postalCode</w:t>
      </w:r>
      <w:proofErr w:type="spellEnd"/>
      <w:r w:rsidR="007D360E" w:rsidRPr="007D360E">
        <w:rPr>
          <w:b/>
          <w:i/>
        </w:rPr>
        <w:t>}</w:t>
      </w:r>
    </w:p>
    <w:p w:rsidR="00CF25BD" w:rsidRPr="007A1D16" w:rsidRDefault="00CF25BD" w:rsidP="00CF25BD">
      <w:pPr>
        <w:pStyle w:val="ListParagraph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7A1D16" w:rsidRPr="00447EB8" w:rsidTr="0036698D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7A1D16" w:rsidRPr="00522ED7" w:rsidRDefault="007A1D16" w:rsidP="0036698D">
            <w:pPr>
              <w:rPr>
                <w:b/>
                <w:color w:val="FFFFFF" w:themeColor="background1"/>
              </w:rPr>
            </w:pPr>
            <w:proofErr w:type="spellStart"/>
            <w:r w:rsidRPr="00E84AAA">
              <w:rPr>
                <w:rFonts w:ascii="Calibri" w:eastAsia="Calibri" w:hAnsi="Calibri" w:cs="Times New Roman"/>
              </w:rPr>
              <w:t>getMothersByVillage</w:t>
            </w:r>
            <w:proofErr w:type="spellEnd"/>
          </w:p>
        </w:tc>
      </w:tr>
      <w:tr w:rsidR="007A1D16" w:rsidTr="0036698D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 – REST/SOAP API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7A1D16" w:rsidRPr="007A1D16" w:rsidRDefault="007A1D16" w:rsidP="009D3019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all mothers </w:t>
            </w:r>
            <w:r w:rsidR="009D301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living in a postal code area</w:t>
            </w: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from MOTECH using http REST API.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7A1D16" w:rsidRPr="007A1D16" w:rsidRDefault="006E4D35" w:rsidP="0036698D">
            <w:pPr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Postal code</w:t>
            </w:r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String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</w:tcPr>
          <w:p w:rsidR="007A1D16" w:rsidRPr="007A1D16" w:rsidRDefault="007A1D16" w:rsidP="0036698D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List of Patient</w:t>
            </w:r>
          </w:p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Key  values/Object in List: id, name, address, state, country, postal code, phone no.</w:t>
            </w:r>
          </w:p>
        </w:tc>
      </w:tr>
      <w:tr w:rsidR="007A1D16" w:rsidTr="0036698D">
        <w:trPr>
          <w:trHeight w:val="262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7A1D16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</w:tcPr>
          <w:p w:rsidR="007A1D16" w:rsidRPr="007A1D16" w:rsidRDefault="007A1D16" w:rsidP="0036698D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object not found</w:t>
            </w:r>
          </w:p>
        </w:tc>
      </w:tr>
    </w:tbl>
    <w:p w:rsidR="007A1D16" w:rsidRDefault="007A1D16" w:rsidP="007A1D16">
      <w:pPr>
        <w:spacing w:line="276" w:lineRule="auto"/>
      </w:pPr>
    </w:p>
    <w:p w:rsidR="007A1D16" w:rsidRDefault="00E36D1F" w:rsidP="007A1D16">
      <w:pPr>
        <w:pStyle w:val="ListParagraph"/>
        <w:numPr>
          <w:ilvl w:val="0"/>
          <w:numId w:val="11"/>
        </w:numPr>
        <w:rPr>
          <w:b/>
          <w:i/>
        </w:rPr>
      </w:pPr>
      <w:proofErr w:type="spellStart"/>
      <w:r>
        <w:rPr>
          <w:b/>
          <w:i/>
        </w:rPr>
        <w:t>getMothersDetailByName</w:t>
      </w:r>
      <w:proofErr w:type="spellEnd"/>
      <w:r w:rsidR="007A1D16" w:rsidRPr="007A1D16">
        <w:rPr>
          <w:b/>
          <w:i/>
        </w:rPr>
        <w:t xml:space="preserve"> ()</w:t>
      </w:r>
    </w:p>
    <w:p w:rsidR="00CF25BD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Pr="00CF25BD">
        <w:t xml:space="preserve"> </w:t>
      </w:r>
      <w:r w:rsidRPr="00CF25BD">
        <w:rPr>
          <w:b/>
          <w:i/>
        </w:rPr>
        <w:t>/</w:t>
      </w:r>
      <w:proofErr w:type="spellStart"/>
      <w:r w:rsidRPr="00CF25BD">
        <w:rPr>
          <w:b/>
          <w:i/>
        </w:rPr>
        <w:t>mothersDetailByName</w:t>
      </w:r>
      <w:proofErr w:type="spellEnd"/>
      <w:r w:rsidRPr="00CF25BD">
        <w:rPr>
          <w:b/>
          <w:i/>
        </w:rPr>
        <w:t>/{</w:t>
      </w:r>
      <w:proofErr w:type="spellStart"/>
      <w:r w:rsidRPr="00CF25BD">
        <w:rPr>
          <w:b/>
          <w:i/>
        </w:rPr>
        <w:t>motherName</w:t>
      </w:r>
      <w:proofErr w:type="spellEnd"/>
      <w:r w:rsidRPr="00CF25BD">
        <w:rPr>
          <w:b/>
          <w:i/>
        </w:rPr>
        <w:t>}</w:t>
      </w:r>
    </w:p>
    <w:p w:rsidR="00CF25BD" w:rsidRPr="007A1D16" w:rsidRDefault="00CF25BD" w:rsidP="00CF25BD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7A1D16" w:rsidRPr="00447EB8" w:rsidTr="0036698D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7A1D16" w:rsidRPr="00522ED7" w:rsidRDefault="007A1D16" w:rsidP="0036698D">
            <w:pPr>
              <w:rPr>
                <w:b/>
                <w:color w:val="FFFFFF" w:themeColor="background1"/>
              </w:rPr>
            </w:pPr>
            <w:proofErr w:type="spellStart"/>
            <w:r w:rsidRPr="00E84AAA">
              <w:rPr>
                <w:rFonts w:ascii="Calibri" w:eastAsia="Calibri" w:hAnsi="Calibri" w:cs="Times New Roman"/>
              </w:rPr>
              <w:t>getMothersByVillage</w:t>
            </w:r>
            <w:proofErr w:type="spellEnd"/>
          </w:p>
        </w:tc>
      </w:tr>
      <w:tr w:rsidR="007A1D16" w:rsidTr="0036698D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 – REST/SOAP API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all </w:t>
            </w:r>
            <w:proofErr w:type="gramStart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</w:t>
            </w:r>
            <w:r w:rsidR="00B528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thers</w:t>
            </w:r>
            <w:proofErr w:type="gramEnd"/>
            <w:r w:rsidR="00B528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det</w:t>
            </w:r>
            <w:r w:rsidR="001353D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ails on the basis of name.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7A1D16" w:rsidRPr="007A1D16" w:rsidRDefault="003E52E7" w:rsidP="0036698D">
            <w:pPr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name</w:t>
            </w:r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String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</w:tcPr>
          <w:p w:rsidR="007A1D16" w:rsidRPr="007A1D16" w:rsidRDefault="007A1D16" w:rsidP="0036698D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List of Patient</w:t>
            </w:r>
            <w:r w:rsidR="003E52E7">
              <w:rPr>
                <w:sz w:val="20"/>
                <w:szCs w:val="20"/>
              </w:rPr>
              <w:t xml:space="preserve"> having the name given</w:t>
            </w:r>
          </w:p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 xml:space="preserve">Key  values/Object in List: id, name, </w:t>
            </w:r>
            <w:r w:rsidR="003E52E7">
              <w:rPr>
                <w:sz w:val="20"/>
                <w:szCs w:val="20"/>
              </w:rPr>
              <w:t xml:space="preserve">birth date, </w:t>
            </w:r>
            <w:r w:rsidRPr="007A1D16">
              <w:rPr>
                <w:sz w:val="20"/>
                <w:szCs w:val="20"/>
              </w:rPr>
              <w:t xml:space="preserve">address, state, country, postal code, </w:t>
            </w:r>
            <w:r w:rsidRPr="007A1D16">
              <w:rPr>
                <w:sz w:val="20"/>
                <w:szCs w:val="20"/>
              </w:rPr>
              <w:lastRenderedPageBreak/>
              <w:t>phone no.</w:t>
            </w:r>
          </w:p>
        </w:tc>
      </w:tr>
      <w:tr w:rsidR="007A1D16" w:rsidTr="0036698D">
        <w:trPr>
          <w:trHeight w:val="262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7A1D16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</w:tcPr>
          <w:p w:rsidR="007A1D16" w:rsidRPr="007A1D16" w:rsidRDefault="007A1D16" w:rsidP="0036698D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object not found</w:t>
            </w:r>
          </w:p>
        </w:tc>
      </w:tr>
    </w:tbl>
    <w:p w:rsidR="007A1D16" w:rsidRDefault="007A1D16" w:rsidP="007A1D16">
      <w:pPr>
        <w:spacing w:line="276" w:lineRule="auto"/>
      </w:pPr>
    </w:p>
    <w:p w:rsidR="007A1D16" w:rsidRDefault="00DE1CAA" w:rsidP="007A1D16">
      <w:pPr>
        <w:pStyle w:val="ListParagraph"/>
        <w:numPr>
          <w:ilvl w:val="0"/>
          <w:numId w:val="11"/>
        </w:numPr>
        <w:rPr>
          <w:b/>
          <w:i/>
        </w:rPr>
      </w:pPr>
      <w:proofErr w:type="spellStart"/>
      <w:r>
        <w:rPr>
          <w:b/>
          <w:i/>
        </w:rPr>
        <w:t>getHealthWorkersDetailByName</w:t>
      </w:r>
      <w:proofErr w:type="spellEnd"/>
      <w:r w:rsidR="007A1D16" w:rsidRPr="007A1D16">
        <w:rPr>
          <w:b/>
          <w:i/>
        </w:rPr>
        <w:t>()</w:t>
      </w:r>
      <w:r w:rsidR="00196962">
        <w:rPr>
          <w:b/>
          <w:i/>
        </w:rPr>
        <w:t xml:space="preserve"> </w:t>
      </w:r>
      <w:bookmarkStart w:id="3" w:name="_GoBack"/>
      <w:bookmarkEnd w:id="3"/>
    </w:p>
    <w:p w:rsidR="00CF25BD" w:rsidRDefault="00CF25BD" w:rsidP="00CF25BD">
      <w:pPr>
        <w:pStyle w:val="ListParagraph"/>
        <w:spacing w:line="276" w:lineRule="auto"/>
        <w:ind w:left="360"/>
        <w:rPr>
          <w:b/>
          <w:i/>
        </w:rPr>
      </w:pPr>
      <w:proofErr w:type="gramStart"/>
      <w:r w:rsidRPr="00CF25BD">
        <w:rPr>
          <w:b/>
          <w:i/>
        </w:rPr>
        <w:t>ref</w:t>
      </w:r>
      <w:proofErr w:type="gramEnd"/>
      <w:r w:rsidRPr="00CF25BD">
        <w:rPr>
          <w:b/>
          <w:i/>
        </w:rPr>
        <w:t xml:space="preserve"> url:  </w:t>
      </w:r>
      <w:r w:rsidRPr="00CF25BD">
        <w:rPr>
          <w:b/>
          <w:i/>
        </w:rPr>
        <w:tab/>
        <w:t>/</w:t>
      </w:r>
      <w:proofErr w:type="spellStart"/>
      <w:r w:rsidRPr="00CF25BD">
        <w:rPr>
          <w:b/>
          <w:i/>
        </w:rPr>
        <w:t>mHealthDataInterface</w:t>
      </w:r>
      <w:proofErr w:type="spellEnd"/>
      <w:r w:rsidRPr="00CF25BD">
        <w:t xml:space="preserve"> </w:t>
      </w:r>
      <w:r w:rsidRPr="00CF25BD">
        <w:rPr>
          <w:b/>
          <w:i/>
        </w:rPr>
        <w:t>/</w:t>
      </w:r>
      <w:proofErr w:type="spellStart"/>
      <w:r w:rsidRPr="00CF25BD">
        <w:rPr>
          <w:b/>
          <w:i/>
        </w:rPr>
        <w:t>healthWorkersDetailByName</w:t>
      </w:r>
      <w:proofErr w:type="spellEnd"/>
      <w:r w:rsidRPr="00CF25BD">
        <w:rPr>
          <w:b/>
          <w:i/>
        </w:rPr>
        <w:t>/{</w:t>
      </w:r>
      <w:proofErr w:type="spellStart"/>
      <w:r w:rsidRPr="00CF25BD">
        <w:rPr>
          <w:b/>
          <w:i/>
        </w:rPr>
        <w:t>healthWorkerName</w:t>
      </w:r>
      <w:proofErr w:type="spellEnd"/>
      <w:r w:rsidRPr="00CF25BD">
        <w:rPr>
          <w:b/>
          <w:i/>
        </w:rPr>
        <w:t>}</w:t>
      </w:r>
    </w:p>
    <w:p w:rsidR="00CF25BD" w:rsidRDefault="00CF25BD" w:rsidP="00CF25BD">
      <w:pPr>
        <w:pStyle w:val="ListParagraph"/>
        <w:spacing w:line="276" w:lineRule="auto"/>
        <w:ind w:left="360"/>
        <w:rPr>
          <w:b/>
          <w:i/>
        </w:rPr>
      </w:pPr>
    </w:p>
    <w:tbl>
      <w:tblPr>
        <w:tblStyle w:val="TableGrid"/>
        <w:tblW w:w="9098" w:type="dxa"/>
        <w:tblInd w:w="1080" w:type="dxa"/>
        <w:tblLook w:val="04A0" w:firstRow="1" w:lastRow="0" w:firstColumn="1" w:lastColumn="0" w:noHBand="0" w:noVBand="1"/>
      </w:tblPr>
      <w:tblGrid>
        <w:gridCol w:w="2275"/>
        <w:gridCol w:w="1301"/>
        <w:gridCol w:w="1302"/>
        <w:gridCol w:w="2070"/>
        <w:gridCol w:w="2150"/>
      </w:tblGrid>
      <w:tr w:rsidR="007A1D16" w:rsidRPr="00447EB8" w:rsidTr="0036698D">
        <w:trPr>
          <w:trHeight w:val="467"/>
        </w:trPr>
        <w:tc>
          <w:tcPr>
            <w:tcW w:w="9098" w:type="dxa"/>
            <w:gridSpan w:val="5"/>
            <w:shd w:val="clear" w:color="auto" w:fill="17365D" w:themeFill="text2" w:themeFillShade="BF"/>
            <w:vAlign w:val="center"/>
          </w:tcPr>
          <w:p w:rsidR="007A1D16" w:rsidRPr="00522ED7" w:rsidRDefault="007A1D16" w:rsidP="0036698D">
            <w:pPr>
              <w:rPr>
                <w:b/>
                <w:color w:val="FFFFFF" w:themeColor="background1"/>
              </w:rPr>
            </w:pPr>
            <w:proofErr w:type="spellStart"/>
            <w:r w:rsidRPr="00E84AAA">
              <w:rPr>
                <w:rFonts w:ascii="Calibri" w:eastAsia="Calibri" w:hAnsi="Calibri" w:cs="Times New Roman"/>
              </w:rPr>
              <w:t>getMothersByVillage</w:t>
            </w:r>
            <w:proofErr w:type="spellEnd"/>
          </w:p>
        </w:tc>
      </w:tr>
      <w:tr w:rsidR="007A1D16" w:rsidTr="0036698D">
        <w:trPr>
          <w:trHeight w:val="248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Protocol</w:t>
            </w:r>
          </w:p>
        </w:tc>
        <w:tc>
          <w:tcPr>
            <w:tcW w:w="6823" w:type="dxa"/>
            <w:gridSpan w:val="4"/>
            <w:vAlign w:val="center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HTTP – REST/SOAP API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shd w:val="clear" w:color="auto" w:fill="D9D9D9" w:themeFill="background1" w:themeFillShade="D9"/>
            <w:vAlign w:val="center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  <w:tc>
          <w:tcPr>
            <w:tcW w:w="6823" w:type="dxa"/>
            <w:gridSpan w:val="4"/>
            <w:vAlign w:val="center"/>
          </w:tcPr>
          <w:p w:rsidR="007A1D16" w:rsidRPr="007A1D16" w:rsidRDefault="007A1D16" w:rsidP="00B806C7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Fetch all </w:t>
            </w:r>
            <w:r w:rsidR="00B806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health worker details on the basis of name</w:t>
            </w: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from MOTECH using http REST API.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shd w:val="clear" w:color="auto" w:fill="D9D9D9" w:themeFill="background1" w:themeFillShade="D9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876AD0">
              <w:rPr>
                <w:rFonts w:ascii="Calibri" w:eastAsia="Times New Roman" w:hAnsi="Calibri" w:cs="Calibri"/>
                <w:b/>
                <w:color w:val="000000"/>
              </w:rPr>
              <w:t>Input Parameter</w:t>
            </w:r>
          </w:p>
        </w:tc>
        <w:tc>
          <w:tcPr>
            <w:tcW w:w="2603" w:type="dxa"/>
            <w:gridSpan w:val="2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Data Format : JSON data</w:t>
            </w:r>
          </w:p>
        </w:tc>
        <w:tc>
          <w:tcPr>
            <w:tcW w:w="2070" w:type="dxa"/>
            <w:tcBorders>
              <w:right w:val="nil"/>
            </w:tcBorders>
            <w:vAlign w:val="center"/>
          </w:tcPr>
          <w:p w:rsidR="007A1D16" w:rsidRPr="007A1D16" w:rsidRDefault="00B806C7" w:rsidP="0036698D">
            <w:pPr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name</w:t>
            </w:r>
          </w:p>
        </w:tc>
        <w:tc>
          <w:tcPr>
            <w:tcW w:w="2150" w:type="dxa"/>
            <w:tcBorders>
              <w:left w:val="nil"/>
            </w:tcBorders>
            <w:vAlign w:val="center"/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String</w:t>
            </w:r>
          </w:p>
        </w:tc>
      </w:tr>
      <w:tr w:rsidR="007A1D16" w:rsidTr="0036698D">
        <w:trPr>
          <w:trHeight w:val="263"/>
        </w:trPr>
        <w:tc>
          <w:tcPr>
            <w:tcW w:w="2275" w:type="dxa"/>
            <w:vMerge w:val="restart"/>
            <w:shd w:val="clear" w:color="auto" w:fill="D9D9D9" w:themeFill="background1" w:themeFillShade="D9"/>
          </w:tcPr>
          <w:p w:rsidR="007A1D16" w:rsidRPr="00876AD0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Output</w:t>
            </w:r>
          </w:p>
        </w:tc>
        <w:tc>
          <w:tcPr>
            <w:tcW w:w="1301" w:type="dxa"/>
            <w:vMerge w:val="restart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Json</w:t>
            </w:r>
            <w:proofErr w:type="spellEnd"/>
            <w:r w:rsidRPr="007A1D1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String</w:t>
            </w:r>
          </w:p>
        </w:tc>
        <w:tc>
          <w:tcPr>
            <w:tcW w:w="1302" w:type="dxa"/>
            <w:vMerge w:val="restart"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</w:pPr>
            <w:r w:rsidRPr="007A1D16">
              <w:rPr>
                <w:rFonts w:ascii="Calibri" w:eastAsia="Times New Roman" w:hAnsi="Calibri" w:cs="Calibri"/>
                <w:b/>
                <w:color w:val="000000"/>
                <w:sz w:val="20"/>
                <w:szCs w:val="20"/>
              </w:rPr>
              <w:t>Response</w:t>
            </w:r>
          </w:p>
        </w:tc>
        <w:tc>
          <w:tcPr>
            <w:tcW w:w="2070" w:type="dxa"/>
            <w:tcBorders>
              <w:right w:val="nil"/>
            </w:tcBorders>
          </w:tcPr>
          <w:p w:rsidR="007A1D16" w:rsidRPr="007A1D16" w:rsidRDefault="007A1D16" w:rsidP="0036698D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responseMsg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List of Patient</w:t>
            </w:r>
          </w:p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 xml:space="preserve">Key  values/Object in List: id, name, </w:t>
            </w:r>
            <w:r w:rsidR="00B806C7">
              <w:rPr>
                <w:sz w:val="20"/>
                <w:szCs w:val="20"/>
              </w:rPr>
              <w:t xml:space="preserve">birth date, </w:t>
            </w:r>
            <w:r w:rsidRPr="007A1D16">
              <w:rPr>
                <w:sz w:val="20"/>
                <w:szCs w:val="20"/>
              </w:rPr>
              <w:t>address, state, country, postal code, phone no.</w:t>
            </w:r>
          </w:p>
        </w:tc>
      </w:tr>
      <w:tr w:rsidR="007A1D16" w:rsidTr="0036698D">
        <w:trPr>
          <w:trHeight w:val="262"/>
        </w:trPr>
        <w:tc>
          <w:tcPr>
            <w:tcW w:w="2275" w:type="dxa"/>
            <w:vMerge/>
            <w:shd w:val="clear" w:color="auto" w:fill="D9D9D9" w:themeFill="background1" w:themeFillShade="D9"/>
          </w:tcPr>
          <w:p w:rsidR="007A1D16" w:rsidRDefault="007A1D16" w:rsidP="0036698D">
            <w:pPr>
              <w:rPr>
                <w:rFonts w:ascii="Calibri" w:eastAsia="Times New Roman" w:hAnsi="Calibri" w:cs="Calibri"/>
                <w:b/>
                <w:color w:val="000000"/>
              </w:rPr>
            </w:pPr>
          </w:p>
        </w:tc>
        <w:tc>
          <w:tcPr>
            <w:tcW w:w="1301" w:type="dxa"/>
            <w:vMerge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02" w:type="dxa"/>
            <w:vMerge/>
          </w:tcPr>
          <w:p w:rsidR="007A1D16" w:rsidRPr="007A1D16" w:rsidRDefault="007A1D16" w:rsidP="0036698D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70" w:type="dxa"/>
            <w:tcBorders>
              <w:right w:val="nil"/>
            </w:tcBorders>
          </w:tcPr>
          <w:p w:rsidR="007A1D16" w:rsidRPr="007A1D16" w:rsidRDefault="007A1D16" w:rsidP="0036698D">
            <w:pPr>
              <w:rPr>
                <w:b/>
                <w:i/>
                <w:sz w:val="20"/>
                <w:szCs w:val="20"/>
              </w:rPr>
            </w:pPr>
            <w:proofErr w:type="spellStart"/>
            <w:r w:rsidRPr="007A1D16">
              <w:rPr>
                <w:b/>
                <w:i/>
                <w:sz w:val="20"/>
                <w:szCs w:val="20"/>
              </w:rPr>
              <w:t>errorMsg</w:t>
            </w:r>
            <w:proofErr w:type="spellEnd"/>
          </w:p>
        </w:tc>
        <w:tc>
          <w:tcPr>
            <w:tcW w:w="2150" w:type="dxa"/>
            <w:tcBorders>
              <w:left w:val="nil"/>
            </w:tcBorders>
          </w:tcPr>
          <w:p w:rsidR="007A1D16" w:rsidRPr="007A1D16" w:rsidRDefault="007A1D16" w:rsidP="0036698D">
            <w:pPr>
              <w:rPr>
                <w:sz w:val="20"/>
                <w:szCs w:val="20"/>
              </w:rPr>
            </w:pPr>
            <w:r w:rsidRPr="007A1D16">
              <w:rPr>
                <w:sz w:val="20"/>
                <w:szCs w:val="20"/>
              </w:rPr>
              <w:t>: object not found</w:t>
            </w:r>
          </w:p>
        </w:tc>
      </w:tr>
    </w:tbl>
    <w:p w:rsidR="003151C3" w:rsidRDefault="003151C3" w:rsidP="003151C3">
      <w:pPr>
        <w:pStyle w:val="Heading1"/>
        <w:numPr>
          <w:ilvl w:val="0"/>
          <w:numId w:val="4"/>
        </w:numPr>
        <w:spacing w:line="276" w:lineRule="auto"/>
      </w:pPr>
      <w:r>
        <w:t>Testing APIs through REST Client</w:t>
      </w:r>
    </w:p>
    <w:p w:rsidR="003151C3" w:rsidRDefault="003151C3" w:rsidP="003151C3"/>
    <w:p w:rsidR="003151C3" w:rsidRDefault="003151C3" w:rsidP="003151C3">
      <w:pPr>
        <w:spacing w:line="240" w:lineRule="auto"/>
      </w:pPr>
      <w:r>
        <w:t xml:space="preserve">To test these APIs of </w:t>
      </w:r>
      <w:r w:rsidR="00993EEF">
        <w:t>‘</w:t>
      </w:r>
      <w:proofErr w:type="spellStart"/>
      <w:r w:rsidRPr="00993EEF">
        <w:rPr>
          <w:b/>
        </w:rPr>
        <w:t>mHealthDataInterface</w:t>
      </w:r>
      <w:proofErr w:type="spellEnd"/>
      <w:r w:rsidR="00993EEF">
        <w:rPr>
          <w:b/>
        </w:rPr>
        <w:t>’</w:t>
      </w:r>
      <w:r>
        <w:t xml:space="preserve"> module</w:t>
      </w:r>
      <w:r w:rsidR="006959D8">
        <w:t xml:space="preserve"> in development environment</w:t>
      </w:r>
      <w:r>
        <w:t>, REST Client plugin</w:t>
      </w:r>
      <w:r w:rsidR="00C4205E">
        <w:t xml:space="preserve"> can be used</w:t>
      </w:r>
      <w:r>
        <w:t>. Different browsers use different plugins for the REST Client. The download links</w:t>
      </w:r>
      <w:r w:rsidR="00C4205E">
        <w:t xml:space="preserve"> of </w:t>
      </w:r>
      <w:r w:rsidR="00993EEF">
        <w:t>few are</w:t>
      </w:r>
      <w:r>
        <w:t xml:space="preserve"> </w:t>
      </w:r>
      <w:r w:rsidR="00C4205E">
        <w:t>shared</w:t>
      </w:r>
      <w:r>
        <w:t xml:space="preserve"> below:</w:t>
      </w:r>
    </w:p>
    <w:p w:rsidR="003151C3" w:rsidRDefault="003151C3" w:rsidP="004B271D">
      <w:pPr>
        <w:pStyle w:val="ListParagraph"/>
        <w:numPr>
          <w:ilvl w:val="0"/>
          <w:numId w:val="18"/>
        </w:numPr>
        <w:spacing w:line="240" w:lineRule="auto"/>
      </w:pPr>
      <w:r>
        <w:t>Ch</w:t>
      </w:r>
      <w:r w:rsidR="00397CB1">
        <w:t>r</w:t>
      </w:r>
      <w:r>
        <w:t>ome :</w:t>
      </w:r>
    </w:p>
    <w:p w:rsidR="004B271D" w:rsidRDefault="00196962" w:rsidP="004B271D">
      <w:pPr>
        <w:pStyle w:val="ListParagraph"/>
        <w:spacing w:line="240" w:lineRule="auto"/>
      </w:pPr>
      <w:hyperlink r:id="rId35" w:history="1">
        <w:r w:rsidR="004B271D" w:rsidRPr="00C71DCE">
          <w:rPr>
            <w:rStyle w:val="Hyperlink"/>
          </w:rPr>
          <w:t>https://chrome.google.com/webstore/detail/advanced-rest-client/hgmloofddffdnphfgcellkdfbfbjeloo</w:t>
        </w:r>
      </w:hyperlink>
    </w:p>
    <w:p w:rsidR="004B271D" w:rsidRDefault="004B271D" w:rsidP="004B271D">
      <w:pPr>
        <w:pStyle w:val="ListParagraph"/>
        <w:spacing w:line="240" w:lineRule="auto"/>
      </w:pPr>
    </w:p>
    <w:p w:rsidR="003151C3" w:rsidRDefault="003151C3" w:rsidP="004B271D">
      <w:pPr>
        <w:pStyle w:val="ListParagraph"/>
        <w:numPr>
          <w:ilvl w:val="0"/>
          <w:numId w:val="18"/>
        </w:numPr>
        <w:spacing w:line="240" w:lineRule="auto"/>
      </w:pPr>
      <w:r>
        <w:t>Mozilla Firefox:</w:t>
      </w:r>
    </w:p>
    <w:p w:rsidR="003151C3" w:rsidRDefault="00196962" w:rsidP="004B271D">
      <w:pPr>
        <w:pStyle w:val="ListParagraph"/>
        <w:spacing w:line="240" w:lineRule="auto"/>
      </w:pPr>
      <w:hyperlink r:id="rId36" w:history="1">
        <w:r w:rsidR="003151C3" w:rsidRPr="00C71DCE">
          <w:rPr>
            <w:rStyle w:val="Hyperlink"/>
          </w:rPr>
          <w:t>https://addons.mozilla.org/en-US/firefox/addon/restclient/</w:t>
        </w:r>
      </w:hyperlink>
    </w:p>
    <w:p w:rsidR="00806274" w:rsidRDefault="00806274" w:rsidP="00806274">
      <w:pPr>
        <w:pStyle w:val="ListParagraph"/>
        <w:spacing w:line="240" w:lineRule="auto"/>
        <w:ind w:left="0"/>
      </w:pPr>
      <w:r>
        <w:tab/>
      </w:r>
      <w:r>
        <w:tab/>
      </w:r>
    </w:p>
    <w:p w:rsidR="00806274" w:rsidRDefault="00080B13" w:rsidP="00806274">
      <w:pPr>
        <w:pStyle w:val="ListParagraph"/>
        <w:spacing w:line="240" w:lineRule="auto"/>
        <w:ind w:left="0"/>
      </w:pPr>
      <w:r>
        <w:t>Chrome REST Client</w:t>
      </w:r>
      <w:r w:rsidR="00CD6CD7">
        <w:t xml:space="preserve"> </w:t>
      </w:r>
      <w:r w:rsidR="00806274">
        <w:t xml:space="preserve">screenshot </w:t>
      </w:r>
      <w:r w:rsidR="00CD6CD7">
        <w:t xml:space="preserve">is given </w:t>
      </w:r>
      <w:r w:rsidR="00806274">
        <w:t>below:</w:t>
      </w:r>
    </w:p>
    <w:p w:rsidR="00806274" w:rsidRDefault="00806274" w:rsidP="00806274">
      <w:pPr>
        <w:pStyle w:val="ListParagraph"/>
        <w:spacing w:line="240" w:lineRule="auto"/>
        <w:ind w:left="0"/>
      </w:pPr>
    </w:p>
    <w:p w:rsidR="00806274" w:rsidRDefault="00806274" w:rsidP="00806274">
      <w:pPr>
        <w:pStyle w:val="ListParagraph"/>
        <w:spacing w:line="240" w:lineRule="auto"/>
        <w:ind w:left="0"/>
      </w:pPr>
      <w:r>
        <w:rPr>
          <w:noProof/>
        </w:rPr>
        <w:lastRenderedPageBreak/>
        <w:drawing>
          <wp:inline distT="0" distB="0" distL="0" distR="0">
            <wp:extent cx="5619750" cy="3217469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554" cy="321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698" w:rsidRDefault="00834698" w:rsidP="00806274">
      <w:pPr>
        <w:pStyle w:val="ListParagraph"/>
        <w:spacing w:line="240" w:lineRule="auto"/>
        <w:ind w:left="0"/>
      </w:pPr>
    </w:p>
    <w:p w:rsidR="00806274" w:rsidRDefault="00806274" w:rsidP="003151C3">
      <w:pPr>
        <w:spacing w:after="200" w:line="276" w:lineRule="auto"/>
      </w:pPr>
      <w:r>
        <w:t>Following points needs to be noted to test APIs through REST Client:</w:t>
      </w:r>
    </w:p>
    <w:p w:rsidR="00806274" w:rsidRDefault="00806274" w:rsidP="00806274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In the </w:t>
      </w:r>
      <w:r>
        <w:rPr>
          <w:b/>
        </w:rPr>
        <w:t xml:space="preserve">URL </w:t>
      </w:r>
      <w:r>
        <w:t>textbox, enter the URL of REST API to be tested.</w:t>
      </w:r>
    </w:p>
    <w:p w:rsidR="00806274" w:rsidRDefault="00806274" w:rsidP="00806274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In the </w:t>
      </w:r>
      <w:r>
        <w:rPr>
          <w:b/>
        </w:rPr>
        <w:t xml:space="preserve">METHOD </w:t>
      </w:r>
      <w:r>
        <w:t>drop down, the request type (GET/POST/PUT/DELETE etc.) can be selected.</w:t>
      </w:r>
    </w:p>
    <w:p w:rsidR="00806274" w:rsidRDefault="00806274" w:rsidP="00806274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Selecting the </w:t>
      </w:r>
      <w:r w:rsidRPr="00806274">
        <w:rPr>
          <w:b/>
        </w:rPr>
        <w:t>HEADERS</w:t>
      </w:r>
      <w:r>
        <w:t xml:space="preserve"> </w:t>
      </w:r>
      <w:r w:rsidR="00E94CD6">
        <w:t xml:space="preserve">option on the top, </w:t>
      </w:r>
      <w:r w:rsidR="00834698">
        <w:t>context-type and response type</w:t>
      </w:r>
      <w:r w:rsidR="00E94CD6">
        <w:t xml:space="preserve"> can be changed</w:t>
      </w:r>
      <w:r w:rsidR="00834698">
        <w:t xml:space="preserve">. </w:t>
      </w:r>
      <w:r w:rsidR="00E94CD6">
        <w:t>For</w:t>
      </w:r>
      <w:r w:rsidR="00834698">
        <w:t xml:space="preserve"> exposing JSON data “application/</w:t>
      </w:r>
      <w:proofErr w:type="spellStart"/>
      <w:r w:rsidR="00834698">
        <w:t>json</w:t>
      </w:r>
      <w:proofErr w:type="spellEnd"/>
      <w:r w:rsidR="00834698">
        <w:t>”</w:t>
      </w:r>
      <w:r w:rsidR="00E94CD6">
        <w:t xml:space="preserve"> can be selected</w:t>
      </w:r>
      <w:r w:rsidR="00834698">
        <w:t xml:space="preserve">. </w:t>
      </w:r>
      <w:r>
        <w:t xml:space="preserve"> </w:t>
      </w:r>
    </w:p>
    <w:p w:rsidR="00834698" w:rsidRDefault="00834698" w:rsidP="00806274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Response can be checked in </w:t>
      </w:r>
      <w:r>
        <w:rPr>
          <w:b/>
        </w:rPr>
        <w:t xml:space="preserve">RESPONSE </w:t>
      </w:r>
      <w:r>
        <w:t xml:space="preserve">section. </w:t>
      </w:r>
      <w:r w:rsidRPr="00834698">
        <w:rPr>
          <w:b/>
        </w:rPr>
        <w:t>Response headers</w:t>
      </w:r>
      <w:r>
        <w:rPr>
          <w:b/>
        </w:rPr>
        <w:t xml:space="preserve"> </w:t>
      </w:r>
      <w:r w:rsidR="001C3E65" w:rsidRPr="001C3E65">
        <w:t>tab</w:t>
      </w:r>
      <w:r w:rsidR="001C3E65">
        <w:t xml:space="preserve"> </w:t>
      </w:r>
      <w:r>
        <w:t xml:space="preserve">gives the status of the response and </w:t>
      </w:r>
      <w:r w:rsidRPr="00834698">
        <w:rPr>
          <w:b/>
        </w:rPr>
        <w:t>Response Body</w:t>
      </w:r>
      <w:r>
        <w:rPr>
          <w:b/>
        </w:rPr>
        <w:t xml:space="preserve"> </w:t>
      </w:r>
      <w:r w:rsidR="00080B13" w:rsidRPr="00080B13">
        <w:t>tab</w:t>
      </w:r>
      <w:r w:rsidR="00080B13">
        <w:rPr>
          <w:b/>
        </w:rPr>
        <w:t xml:space="preserve"> </w:t>
      </w:r>
      <w:r w:rsidRPr="00834698">
        <w:t>displays</w:t>
      </w:r>
      <w:r>
        <w:t xml:space="preserve"> actual response.</w:t>
      </w:r>
    </w:p>
    <w:p w:rsidR="00D42F1A" w:rsidRPr="00D42F1A" w:rsidRDefault="00D42F1A" w:rsidP="00D42F1A">
      <w:pPr>
        <w:spacing w:after="200" w:line="276" w:lineRule="auto"/>
        <w:jc w:val="center"/>
        <w:rPr>
          <w:b/>
        </w:rPr>
      </w:pPr>
      <w:r w:rsidRPr="00D42F1A">
        <w:rPr>
          <w:b/>
        </w:rPr>
        <w:t xml:space="preserve">~~ </w:t>
      </w:r>
      <w:proofErr w:type="gramStart"/>
      <w:r w:rsidRPr="00D42F1A">
        <w:rPr>
          <w:b/>
        </w:rPr>
        <w:t>end</w:t>
      </w:r>
      <w:proofErr w:type="gramEnd"/>
      <w:r w:rsidRPr="00D42F1A">
        <w:rPr>
          <w:b/>
        </w:rPr>
        <w:t xml:space="preserve"> of doc ~~</w:t>
      </w:r>
    </w:p>
    <w:sectPr w:rsidR="00D42F1A" w:rsidRPr="00D42F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BD14565_"/>
      </v:shape>
    </w:pict>
  </w:numPicBullet>
  <w:abstractNum w:abstractNumId="0">
    <w:nsid w:val="06B20E15"/>
    <w:multiLevelType w:val="multilevel"/>
    <w:tmpl w:val="D87828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7F02FFB"/>
    <w:multiLevelType w:val="hybridMultilevel"/>
    <w:tmpl w:val="F83232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A18C5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>
    <w:nsid w:val="08670F34"/>
    <w:multiLevelType w:val="hybridMultilevel"/>
    <w:tmpl w:val="355435A8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8A438C7"/>
    <w:multiLevelType w:val="hybridMultilevel"/>
    <w:tmpl w:val="668A2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2B4932"/>
    <w:multiLevelType w:val="hybridMultilevel"/>
    <w:tmpl w:val="A2FE576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0AC028D7"/>
    <w:multiLevelType w:val="hybridMultilevel"/>
    <w:tmpl w:val="08502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B41782A"/>
    <w:multiLevelType w:val="hybridMultilevel"/>
    <w:tmpl w:val="10060B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CA13057"/>
    <w:multiLevelType w:val="hybridMultilevel"/>
    <w:tmpl w:val="52CCC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185F42"/>
    <w:multiLevelType w:val="hybridMultilevel"/>
    <w:tmpl w:val="B2EEF1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AE1322"/>
    <w:multiLevelType w:val="hybridMultilevel"/>
    <w:tmpl w:val="F8BE1C0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1">
    <w:nsid w:val="2AD612A3"/>
    <w:multiLevelType w:val="multilevel"/>
    <w:tmpl w:val="D87828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D0E3234"/>
    <w:multiLevelType w:val="hybridMultilevel"/>
    <w:tmpl w:val="633A04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D5D0713"/>
    <w:multiLevelType w:val="hybridMultilevel"/>
    <w:tmpl w:val="41ACEDEE"/>
    <w:lvl w:ilvl="0" w:tplc="8F24C85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E12578"/>
    <w:multiLevelType w:val="hybridMultilevel"/>
    <w:tmpl w:val="5CA69E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38497C33"/>
    <w:multiLevelType w:val="hybridMultilevel"/>
    <w:tmpl w:val="A16AC9B2"/>
    <w:lvl w:ilvl="0" w:tplc="2BE8EA6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3A3311"/>
    <w:multiLevelType w:val="hybridMultilevel"/>
    <w:tmpl w:val="C0DC6C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6795127"/>
    <w:multiLevelType w:val="hybridMultilevel"/>
    <w:tmpl w:val="14848558"/>
    <w:lvl w:ilvl="0" w:tplc="E7B6DDF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47F37B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E51452E"/>
    <w:multiLevelType w:val="hybridMultilevel"/>
    <w:tmpl w:val="5858B7D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AD30D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39A5137"/>
    <w:multiLevelType w:val="hybridMultilevel"/>
    <w:tmpl w:val="E21E30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D07E81"/>
    <w:multiLevelType w:val="hybridMultilevel"/>
    <w:tmpl w:val="8B328D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6538FD"/>
    <w:multiLevelType w:val="hybridMultilevel"/>
    <w:tmpl w:val="99C0E50E"/>
    <w:lvl w:ilvl="0" w:tplc="544C524C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F901E3F"/>
    <w:multiLevelType w:val="hybridMultilevel"/>
    <w:tmpl w:val="4FE0C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9"/>
  </w:num>
  <w:num w:numId="3">
    <w:abstractNumId w:val="21"/>
  </w:num>
  <w:num w:numId="4">
    <w:abstractNumId w:val="20"/>
  </w:num>
  <w:num w:numId="5">
    <w:abstractNumId w:val="12"/>
  </w:num>
  <w:num w:numId="6">
    <w:abstractNumId w:val="16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24"/>
  </w:num>
  <w:num w:numId="10">
    <w:abstractNumId w:val="6"/>
  </w:num>
  <w:num w:numId="11">
    <w:abstractNumId w:val="10"/>
  </w:num>
  <w:num w:numId="12">
    <w:abstractNumId w:val="15"/>
  </w:num>
  <w:num w:numId="13">
    <w:abstractNumId w:val="4"/>
  </w:num>
  <w:num w:numId="14">
    <w:abstractNumId w:val="3"/>
  </w:num>
  <w:num w:numId="15">
    <w:abstractNumId w:val="14"/>
  </w:num>
  <w:num w:numId="16">
    <w:abstractNumId w:val="17"/>
  </w:num>
  <w:num w:numId="17">
    <w:abstractNumId w:val="18"/>
  </w:num>
  <w:num w:numId="18">
    <w:abstractNumId w:val="8"/>
  </w:num>
  <w:num w:numId="19">
    <w:abstractNumId w:val="2"/>
  </w:num>
  <w:num w:numId="20">
    <w:abstractNumId w:val="23"/>
  </w:num>
  <w:num w:numId="21">
    <w:abstractNumId w:val="13"/>
  </w:num>
  <w:num w:numId="22">
    <w:abstractNumId w:val="7"/>
  </w:num>
  <w:num w:numId="23">
    <w:abstractNumId w:val="1"/>
  </w:num>
  <w:num w:numId="24">
    <w:abstractNumId w:val="9"/>
  </w:num>
  <w:num w:numId="25">
    <w:abstractNumId w:val="22"/>
  </w:num>
  <w:num w:numId="26">
    <w:abstractNumId w:val="5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3D30"/>
    <w:rsid w:val="000100D3"/>
    <w:rsid w:val="00027517"/>
    <w:rsid w:val="00052C00"/>
    <w:rsid w:val="00073D2B"/>
    <w:rsid w:val="00080B13"/>
    <w:rsid w:val="000939F4"/>
    <w:rsid w:val="000975F7"/>
    <w:rsid w:val="000B1DB8"/>
    <w:rsid w:val="000B713D"/>
    <w:rsid w:val="000C526B"/>
    <w:rsid w:val="000D6844"/>
    <w:rsid w:val="00103834"/>
    <w:rsid w:val="00113470"/>
    <w:rsid w:val="001165C5"/>
    <w:rsid w:val="00131D84"/>
    <w:rsid w:val="00134212"/>
    <w:rsid w:val="001353D1"/>
    <w:rsid w:val="00141DA3"/>
    <w:rsid w:val="00167958"/>
    <w:rsid w:val="00171D15"/>
    <w:rsid w:val="0017230D"/>
    <w:rsid w:val="00173DCB"/>
    <w:rsid w:val="00175C0E"/>
    <w:rsid w:val="00187EB4"/>
    <w:rsid w:val="00196962"/>
    <w:rsid w:val="001976F9"/>
    <w:rsid w:val="001A6C85"/>
    <w:rsid w:val="001C3E65"/>
    <w:rsid w:val="00200EB2"/>
    <w:rsid w:val="0020369C"/>
    <w:rsid w:val="00212229"/>
    <w:rsid w:val="0022497B"/>
    <w:rsid w:val="00234CE0"/>
    <w:rsid w:val="00240C68"/>
    <w:rsid w:val="00260BC5"/>
    <w:rsid w:val="00281105"/>
    <w:rsid w:val="00282CD7"/>
    <w:rsid w:val="002A341B"/>
    <w:rsid w:val="002A77B7"/>
    <w:rsid w:val="002B4EDA"/>
    <w:rsid w:val="002C7845"/>
    <w:rsid w:val="003151C3"/>
    <w:rsid w:val="00325B85"/>
    <w:rsid w:val="0033093E"/>
    <w:rsid w:val="00387CB1"/>
    <w:rsid w:val="003960FC"/>
    <w:rsid w:val="003969D4"/>
    <w:rsid w:val="00397CB1"/>
    <w:rsid w:val="003A6E99"/>
    <w:rsid w:val="003C0BFC"/>
    <w:rsid w:val="003D0514"/>
    <w:rsid w:val="003E52E7"/>
    <w:rsid w:val="003F3215"/>
    <w:rsid w:val="00404257"/>
    <w:rsid w:val="00410393"/>
    <w:rsid w:val="00451AA4"/>
    <w:rsid w:val="00455DBF"/>
    <w:rsid w:val="00457879"/>
    <w:rsid w:val="004603CF"/>
    <w:rsid w:val="00460695"/>
    <w:rsid w:val="0046592E"/>
    <w:rsid w:val="00466B4A"/>
    <w:rsid w:val="004703D9"/>
    <w:rsid w:val="004752CF"/>
    <w:rsid w:val="004816FD"/>
    <w:rsid w:val="004A4A27"/>
    <w:rsid w:val="004A5160"/>
    <w:rsid w:val="004B271D"/>
    <w:rsid w:val="004C21BB"/>
    <w:rsid w:val="004C5EEF"/>
    <w:rsid w:val="004D4973"/>
    <w:rsid w:val="004D53A5"/>
    <w:rsid w:val="004E0271"/>
    <w:rsid w:val="004E1E1C"/>
    <w:rsid w:val="004E6E94"/>
    <w:rsid w:val="005135A0"/>
    <w:rsid w:val="005247ED"/>
    <w:rsid w:val="00540064"/>
    <w:rsid w:val="005464B5"/>
    <w:rsid w:val="00557439"/>
    <w:rsid w:val="00562B9F"/>
    <w:rsid w:val="0056527D"/>
    <w:rsid w:val="005721AE"/>
    <w:rsid w:val="00595D71"/>
    <w:rsid w:val="00597466"/>
    <w:rsid w:val="005B6E7D"/>
    <w:rsid w:val="005C1C64"/>
    <w:rsid w:val="005D0520"/>
    <w:rsid w:val="005E3705"/>
    <w:rsid w:val="005E46EB"/>
    <w:rsid w:val="00610FE4"/>
    <w:rsid w:val="00633614"/>
    <w:rsid w:val="00642E8A"/>
    <w:rsid w:val="00657732"/>
    <w:rsid w:val="00673D30"/>
    <w:rsid w:val="00682FD2"/>
    <w:rsid w:val="006959D8"/>
    <w:rsid w:val="006A2E80"/>
    <w:rsid w:val="006A33D6"/>
    <w:rsid w:val="006D574F"/>
    <w:rsid w:val="006D5CFB"/>
    <w:rsid w:val="006E4D35"/>
    <w:rsid w:val="007044DE"/>
    <w:rsid w:val="00730752"/>
    <w:rsid w:val="007337DF"/>
    <w:rsid w:val="007701D4"/>
    <w:rsid w:val="007716E8"/>
    <w:rsid w:val="00791F0D"/>
    <w:rsid w:val="00794C27"/>
    <w:rsid w:val="007A1D16"/>
    <w:rsid w:val="007A4D81"/>
    <w:rsid w:val="007B1EC2"/>
    <w:rsid w:val="007B687F"/>
    <w:rsid w:val="007D360E"/>
    <w:rsid w:val="00806274"/>
    <w:rsid w:val="00815123"/>
    <w:rsid w:val="00815ECA"/>
    <w:rsid w:val="00821EE2"/>
    <w:rsid w:val="00822E93"/>
    <w:rsid w:val="00834698"/>
    <w:rsid w:val="0086075C"/>
    <w:rsid w:val="0087796D"/>
    <w:rsid w:val="00881E53"/>
    <w:rsid w:val="008A5D61"/>
    <w:rsid w:val="008C00B0"/>
    <w:rsid w:val="008C1F92"/>
    <w:rsid w:val="008D7CFE"/>
    <w:rsid w:val="008E75B7"/>
    <w:rsid w:val="008F1DA5"/>
    <w:rsid w:val="00901783"/>
    <w:rsid w:val="0092013A"/>
    <w:rsid w:val="009201EA"/>
    <w:rsid w:val="00932528"/>
    <w:rsid w:val="00932A0C"/>
    <w:rsid w:val="00950501"/>
    <w:rsid w:val="00957679"/>
    <w:rsid w:val="0098277F"/>
    <w:rsid w:val="00987C99"/>
    <w:rsid w:val="00993AE5"/>
    <w:rsid w:val="00993EEF"/>
    <w:rsid w:val="00997A6D"/>
    <w:rsid w:val="009A06D6"/>
    <w:rsid w:val="009A301B"/>
    <w:rsid w:val="009B1F1E"/>
    <w:rsid w:val="009C70DA"/>
    <w:rsid w:val="009D3019"/>
    <w:rsid w:val="009D6168"/>
    <w:rsid w:val="009D6304"/>
    <w:rsid w:val="00A026E1"/>
    <w:rsid w:val="00A0688E"/>
    <w:rsid w:val="00A24288"/>
    <w:rsid w:val="00A30D5A"/>
    <w:rsid w:val="00A401CA"/>
    <w:rsid w:val="00A85B1E"/>
    <w:rsid w:val="00AA3C8C"/>
    <w:rsid w:val="00AA5F91"/>
    <w:rsid w:val="00AB6016"/>
    <w:rsid w:val="00AC5BCE"/>
    <w:rsid w:val="00AD1B76"/>
    <w:rsid w:val="00AE55A2"/>
    <w:rsid w:val="00AF711A"/>
    <w:rsid w:val="00B246E5"/>
    <w:rsid w:val="00B32DDF"/>
    <w:rsid w:val="00B52840"/>
    <w:rsid w:val="00B63CF8"/>
    <w:rsid w:val="00B724B3"/>
    <w:rsid w:val="00B806C7"/>
    <w:rsid w:val="00B808CB"/>
    <w:rsid w:val="00B84144"/>
    <w:rsid w:val="00B90144"/>
    <w:rsid w:val="00B972C4"/>
    <w:rsid w:val="00BB77E6"/>
    <w:rsid w:val="00BD62FF"/>
    <w:rsid w:val="00BE223C"/>
    <w:rsid w:val="00C118BF"/>
    <w:rsid w:val="00C16E01"/>
    <w:rsid w:val="00C40A00"/>
    <w:rsid w:val="00C41670"/>
    <w:rsid w:val="00C4205E"/>
    <w:rsid w:val="00C651C1"/>
    <w:rsid w:val="00C74AA9"/>
    <w:rsid w:val="00C7754F"/>
    <w:rsid w:val="00C80209"/>
    <w:rsid w:val="00CA65A3"/>
    <w:rsid w:val="00CA6EA4"/>
    <w:rsid w:val="00CB04FC"/>
    <w:rsid w:val="00CC3C5E"/>
    <w:rsid w:val="00CD4AF8"/>
    <w:rsid w:val="00CD541A"/>
    <w:rsid w:val="00CD55DF"/>
    <w:rsid w:val="00CD6196"/>
    <w:rsid w:val="00CD6CD7"/>
    <w:rsid w:val="00CF25BD"/>
    <w:rsid w:val="00D24379"/>
    <w:rsid w:val="00D329C3"/>
    <w:rsid w:val="00D42F1A"/>
    <w:rsid w:val="00D557D3"/>
    <w:rsid w:val="00D66709"/>
    <w:rsid w:val="00D70633"/>
    <w:rsid w:val="00D753AD"/>
    <w:rsid w:val="00D81912"/>
    <w:rsid w:val="00D9238C"/>
    <w:rsid w:val="00D93CDA"/>
    <w:rsid w:val="00D9447F"/>
    <w:rsid w:val="00DB3362"/>
    <w:rsid w:val="00DB34E8"/>
    <w:rsid w:val="00DB7A21"/>
    <w:rsid w:val="00DE1CAA"/>
    <w:rsid w:val="00E14094"/>
    <w:rsid w:val="00E325F8"/>
    <w:rsid w:val="00E3494E"/>
    <w:rsid w:val="00E35F51"/>
    <w:rsid w:val="00E36D1F"/>
    <w:rsid w:val="00E457D5"/>
    <w:rsid w:val="00E461BF"/>
    <w:rsid w:val="00E71637"/>
    <w:rsid w:val="00E74377"/>
    <w:rsid w:val="00E7639B"/>
    <w:rsid w:val="00E87B68"/>
    <w:rsid w:val="00E906E3"/>
    <w:rsid w:val="00E94CD6"/>
    <w:rsid w:val="00EB1313"/>
    <w:rsid w:val="00EC2DD5"/>
    <w:rsid w:val="00ED4123"/>
    <w:rsid w:val="00F00AF9"/>
    <w:rsid w:val="00F14BAE"/>
    <w:rsid w:val="00F16746"/>
    <w:rsid w:val="00F328DC"/>
    <w:rsid w:val="00F357E4"/>
    <w:rsid w:val="00F37BD3"/>
    <w:rsid w:val="00F41D4D"/>
    <w:rsid w:val="00F51C49"/>
    <w:rsid w:val="00F630A0"/>
    <w:rsid w:val="00F76CF9"/>
    <w:rsid w:val="00F82A8B"/>
    <w:rsid w:val="00FA6B14"/>
    <w:rsid w:val="00FD0F2B"/>
    <w:rsid w:val="00FE097A"/>
    <w:rsid w:val="00FF0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3D30"/>
    <w:pPr>
      <w:spacing w:after="120" w:line="360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0F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FE4"/>
    <w:pPr>
      <w:keepNext/>
      <w:keepLines/>
      <w:spacing w:before="320"/>
      <w:outlineLvl w:val="1"/>
    </w:pPr>
    <w:rPr>
      <w:rFonts w:ascii="Arial" w:eastAsiaTheme="majorEastAsia" w:hAnsi="Arial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FE4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4F81BD" w:themeColor="accent1"/>
      <w:sz w:val="2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0FE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10FE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FE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FE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FE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FE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73D30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73D30"/>
    <w:rPr>
      <w:rFonts w:eastAsiaTheme="minorEastAsia"/>
      <w:lang w:eastAsia="ja-JP"/>
    </w:rPr>
  </w:style>
  <w:style w:type="character" w:styleId="IntenseEmphasis">
    <w:name w:val="Intense Emphasis"/>
    <w:basedOn w:val="DefaultParagraphFont"/>
    <w:uiPriority w:val="21"/>
    <w:qFormat/>
    <w:rsid w:val="00673D30"/>
    <w:rPr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3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D30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10F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10FE4"/>
    <w:rPr>
      <w:rFonts w:ascii="Arial" w:eastAsiaTheme="majorEastAsia" w:hAnsi="Arial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10FE4"/>
    <w:rPr>
      <w:rFonts w:ascii="Arial" w:eastAsiaTheme="majorEastAsia" w:hAnsi="Arial" w:cstheme="majorBidi"/>
      <w:b/>
      <w:bCs/>
      <w:color w:val="4F81BD" w:themeColor="accent1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610FE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610FE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FE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FE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FE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FE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610FE4"/>
    <w:pPr>
      <w:ind w:left="720"/>
      <w:contextualSpacing/>
    </w:pPr>
    <w:rPr>
      <w:rFonts w:ascii="Calibri" w:eastAsia="Calibri" w:hAnsi="Calibri" w:cs="Times New Roman"/>
    </w:rPr>
  </w:style>
  <w:style w:type="character" w:styleId="Hyperlink">
    <w:name w:val="Hyperlink"/>
    <w:basedOn w:val="DefaultParagraphFont"/>
    <w:uiPriority w:val="99"/>
    <w:unhideWhenUsed/>
    <w:rsid w:val="00610FE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C40A00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32528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65C5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3D30"/>
    <w:pPr>
      <w:spacing w:after="120" w:line="360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0F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FE4"/>
    <w:pPr>
      <w:keepNext/>
      <w:keepLines/>
      <w:spacing w:before="320"/>
      <w:outlineLvl w:val="1"/>
    </w:pPr>
    <w:rPr>
      <w:rFonts w:ascii="Arial" w:eastAsiaTheme="majorEastAsia" w:hAnsi="Arial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FE4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4F81BD" w:themeColor="accent1"/>
      <w:sz w:val="2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0FE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10FE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FE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FE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FE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FE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73D30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73D30"/>
    <w:rPr>
      <w:rFonts w:eastAsiaTheme="minorEastAsia"/>
      <w:lang w:eastAsia="ja-JP"/>
    </w:rPr>
  </w:style>
  <w:style w:type="character" w:styleId="IntenseEmphasis">
    <w:name w:val="Intense Emphasis"/>
    <w:basedOn w:val="DefaultParagraphFont"/>
    <w:uiPriority w:val="21"/>
    <w:qFormat/>
    <w:rsid w:val="00673D30"/>
    <w:rPr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3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D30"/>
    <w:rPr>
      <w:rFonts w:ascii="Tahoma" w:eastAsiaTheme="minorEastAs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10F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10FE4"/>
    <w:rPr>
      <w:rFonts w:ascii="Arial" w:eastAsiaTheme="majorEastAsia" w:hAnsi="Arial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10FE4"/>
    <w:rPr>
      <w:rFonts w:ascii="Arial" w:eastAsiaTheme="majorEastAsia" w:hAnsi="Arial" w:cstheme="majorBidi"/>
      <w:b/>
      <w:bCs/>
      <w:color w:val="4F81BD" w:themeColor="accent1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610FE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610FE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FE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FE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FE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FE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610FE4"/>
    <w:pPr>
      <w:ind w:left="720"/>
      <w:contextualSpacing/>
    </w:pPr>
    <w:rPr>
      <w:rFonts w:ascii="Calibri" w:eastAsia="Calibri" w:hAnsi="Calibri" w:cs="Times New Roman"/>
    </w:rPr>
  </w:style>
  <w:style w:type="character" w:styleId="Hyperlink">
    <w:name w:val="Hyperlink"/>
    <w:basedOn w:val="DefaultParagraphFont"/>
    <w:uiPriority w:val="99"/>
    <w:unhideWhenUsed/>
    <w:rsid w:val="00610FE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C40A00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32528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65C5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57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en.flossmanuals.net/openmrs-guide/openmrs-information-model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hyperlink" Target="https://wiki.openmrs.org/download/attachments/589829/openmrs_data_model_1.9.0.png?version=3&amp;modificationDate=1339463802000&amp;api=v2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localhost:8080/openmrs/" TargetMode="External"/><Relationship Id="rId33" Type="http://schemas.openxmlformats.org/officeDocument/2006/relationships/hyperlink" Target="http://docs.motechproject.org/en/latest/get_started/archetype.htm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openmrs.org/download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docs.google.com/document/d/1uslp8H1uHDuw-rpZ9vLb0bX8zwdgqUAaMjvOcVHKXF4/edit" TargetMode="External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addons.mozilla.org/en-US/firefox/addon/restclient/" TargetMode="External"/><Relationship Id="rId10" Type="http://schemas.openxmlformats.org/officeDocument/2006/relationships/hyperlink" Target="http://openmrs.org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chrome.google.com/webstore/detail/advanced-rest-client/hgmloofddffdnphfgcellkdfbfbjeloo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C583FE194BB444D844005325A5484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F52884-79E6-4EDC-BAD9-69790E60576B}"/>
      </w:docPartPr>
      <w:docPartBody>
        <w:p w:rsidR="002E7517" w:rsidRDefault="00081AC2" w:rsidP="00081AC2">
          <w:pPr>
            <w:pStyle w:val="7C583FE194BB444D844005325A54844F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6FD1D8A6673C4D9299C64B56FAE58B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3D29BC-D5EE-436C-A7C6-11D481E57695}"/>
      </w:docPartPr>
      <w:docPartBody>
        <w:p w:rsidR="002E7517" w:rsidRDefault="00081AC2" w:rsidP="00081AC2">
          <w:pPr>
            <w:pStyle w:val="6FD1D8A6673C4D9299C64B56FAE58B3B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AC2"/>
    <w:rsid w:val="00081AC2"/>
    <w:rsid w:val="00212A4C"/>
    <w:rsid w:val="002E7517"/>
    <w:rsid w:val="00384907"/>
    <w:rsid w:val="003B5980"/>
    <w:rsid w:val="00670705"/>
    <w:rsid w:val="0068671D"/>
    <w:rsid w:val="008352DC"/>
    <w:rsid w:val="008C29E6"/>
    <w:rsid w:val="008D28E2"/>
    <w:rsid w:val="009968F8"/>
    <w:rsid w:val="009A4DC5"/>
    <w:rsid w:val="00CB02C3"/>
    <w:rsid w:val="00CF20DB"/>
    <w:rsid w:val="00ED19A1"/>
    <w:rsid w:val="00FD1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C583FE194BB444D844005325A54844F">
    <w:name w:val="7C583FE194BB444D844005325A54844F"/>
    <w:rsid w:val="00081AC2"/>
  </w:style>
  <w:style w:type="paragraph" w:customStyle="1" w:styleId="6FD1D8A6673C4D9299C64B56FAE58B3B">
    <w:name w:val="6FD1D8A6673C4D9299C64B56FAE58B3B"/>
    <w:rsid w:val="00081AC2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C583FE194BB444D844005325A54844F">
    <w:name w:val="7C583FE194BB444D844005325A54844F"/>
    <w:rsid w:val="00081AC2"/>
  </w:style>
  <w:style w:type="paragraph" w:customStyle="1" w:styleId="6FD1D8A6673C4D9299C64B56FAE58B3B">
    <w:name w:val="6FD1D8A6673C4D9299C64B56FAE58B3B"/>
    <w:rsid w:val="00081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512940-01DF-42A6-A77F-3BD7792ED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2325</Words>
  <Characters>13257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MOTECH Backend – ‘mHealth Data Interface’ Module</vt:lpstr>
    </vt:vector>
  </TitlesOfParts>
  <Company>HCL Technologies Ltd.</Company>
  <LinksUpToDate>false</LinksUpToDate>
  <CharactersWithSpaces>15551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MOTECH Backend – ‘mHealth Data Interface’ Module</dc:title>
  <dc:creator>Gousia Lucy</dc:creator>
  <cp:lastModifiedBy>Akhilesh Kumar Gupta - ERS, HCL Tech</cp:lastModifiedBy>
  <cp:revision>89</cp:revision>
  <dcterms:created xsi:type="dcterms:W3CDTF">2014-09-30T13:08:00Z</dcterms:created>
  <dcterms:modified xsi:type="dcterms:W3CDTF">2014-10-01T03:12:00Z</dcterms:modified>
</cp:coreProperties>
</file>